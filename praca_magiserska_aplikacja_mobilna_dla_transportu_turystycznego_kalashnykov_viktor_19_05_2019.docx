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4.png" ContentType="image/png"/>
  <Override PartName="/word/media/image83.png" ContentType="image/png"/>
  <Override PartName="/word/media/image81.png" ContentType="image/png"/>
  <Override PartName="/word/media/image80.png" ContentType="image/png"/>
  <Override PartName="/word/media/image79.png" ContentType="image/png"/>
  <Override PartName="/word/media/image87.png" ContentType="image/png"/>
  <Override PartName="/word/media/image6.png" ContentType="image/png"/>
  <Override PartName="/word/media/image61.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2.png" ContentType="image/png"/>
  <Override PartName="/word/media/image1.png" ContentType="image/png"/>
  <Override PartName="/word/media/image88.png" ContentType="image/png"/>
  <Override PartName="/word/media/image7.png" ContentType="image/png"/>
  <Override PartName="/word/media/image62.png" ContentType="image/png"/>
  <Override PartName="/word/media/image89.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2.jpeg" ContentType="image/jpeg"/>
  <Override PartName="/word/media/image18.png" ContentType="image/png"/>
  <Override PartName="/word/media/image17.png" ContentType="image/png"/>
  <Override PartName="/word/media/image15.png" ContentType="image/png"/>
  <Override PartName="/word/media/image27.png" ContentType="image/png"/>
  <Override PartName="/word/media/image2.jpeg" ContentType="image/jpeg"/>
  <Override PartName="/word/media/image13.png" ContentType="image/png"/>
  <Override PartName="/word/media/image38.png" ContentType="image/png"/>
  <Override PartName="/word/media/image14.png" ContentType="image/png"/>
  <Override PartName="/word/media/image39.png" ContentType="image/png"/>
  <Override PartName="/word/media/image16.png" ContentType="image/png"/>
  <Override PartName="/word/media/image3.jpeg" ContentType="image/jpeg"/>
  <Override PartName="/word/media/image37.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tbl>
      <w:tblPr>
        <w:tblW w:w="9212" w:type="dxa"/>
        <w:jc w:val="left"/>
        <w:tblInd w:w="-69" w:type="dxa"/>
        <w:tblBorders/>
        <w:tblCellMar>
          <w:top w:w="0" w:type="dxa"/>
          <w:left w:w="70" w:type="dxa"/>
          <w:bottom w:w="0" w:type="dxa"/>
          <w:right w:w="70" w:type="dxa"/>
        </w:tblCellMar>
        <w:tblLook w:noVBand="0" w:val="0000" w:noHBand="0" w:lastColumn="0" w:firstColumn="0" w:lastRow="0" w:firstRow="0"/>
      </w:tblPr>
      <w:tblGrid>
        <w:gridCol w:w="1700"/>
        <w:gridCol w:w="7511"/>
      </w:tblGrid>
      <w:tr>
        <w:trPr>
          <w:trHeight w:val="1021" w:hRule="atLeast"/>
        </w:trPr>
        <w:tc>
          <w:tcPr>
            <w:tcW w:w="1700" w:type="dxa"/>
            <w:tcBorders/>
            <w:shd w:fill="auto" w:val="clear"/>
            <w:vAlign w:val="center"/>
          </w:tcPr>
          <w:p>
            <w:pPr>
              <w:pStyle w:val="Normal"/>
              <w:jc w:val="center"/>
              <w:rPr>
                <w:b/>
                <w:b/>
              </w:rPr>
            </w:pPr>
            <w:r>
              <w:rPr/>
              <w:drawing>
                <wp:inline distT="0" distB="0" distL="0" distR="0">
                  <wp:extent cx="438150" cy="666750"/>
                  <wp:effectExtent l="0" t="0" r="0" b="0"/>
                  <wp:docPr id="1" name="Obraz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
                          <pic:cNvPicPr>
                            <a:picLocks noChangeAspect="1" noChangeArrowheads="1"/>
                          </pic:cNvPicPr>
                        </pic:nvPicPr>
                        <pic:blipFill>
                          <a:blip r:embed="rId2"/>
                          <a:stretch>
                            <a:fillRect/>
                          </a:stretch>
                        </pic:blipFill>
                        <pic:spPr bwMode="auto">
                          <a:xfrm>
                            <a:off x="0" y="0"/>
                            <a:ext cx="438150" cy="666750"/>
                          </a:xfrm>
                          <a:prstGeom prst="rect">
                            <a:avLst/>
                          </a:prstGeom>
                        </pic:spPr>
                      </pic:pic>
                    </a:graphicData>
                  </a:graphic>
                </wp:inline>
              </w:drawing>
            </w:r>
          </w:p>
        </w:tc>
        <w:tc>
          <w:tcPr>
            <w:tcW w:w="7511" w:type="dxa"/>
            <w:tcBorders/>
            <w:shd w:fill="auto" w:val="clear"/>
            <w:vAlign w:val="center"/>
          </w:tcPr>
          <w:p>
            <w:pPr>
              <w:pStyle w:val="Normal"/>
              <w:jc w:val="center"/>
              <w:rPr>
                <w:b/>
                <w:b/>
              </w:rPr>
            </w:pPr>
            <w:r>
              <w:rPr>
                <w:b/>
                <w:sz w:val="32"/>
                <w:szCs w:val="32"/>
              </w:rPr>
              <w:t>POLITECHNIKA ŁÓDZKA</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523875" cy="590550"/>
                  <wp:effectExtent l="0" t="0" r="0" b="0"/>
                  <wp:docPr id="2" name="Obraz 2" descr="Logo_w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Logo_wee"/>
                          <pic:cNvPicPr>
                            <a:picLocks noChangeAspect="1" noChangeArrowheads="1"/>
                          </pic:cNvPicPr>
                        </pic:nvPicPr>
                        <pic:blipFill>
                          <a:blip r:embed="rId3"/>
                          <a:stretch>
                            <a:fillRect/>
                          </a:stretch>
                        </pic:blipFill>
                        <pic:spPr bwMode="auto">
                          <a:xfrm>
                            <a:off x="0" y="0"/>
                            <a:ext cx="523875" cy="590550"/>
                          </a:xfrm>
                          <a:prstGeom prst="rect">
                            <a:avLst/>
                          </a:prstGeom>
                        </pic:spPr>
                      </pic:pic>
                    </a:graphicData>
                  </a:graphic>
                </wp:inline>
              </w:drawing>
            </w:r>
          </w:p>
        </w:tc>
        <w:tc>
          <w:tcPr>
            <w:tcW w:w="7511" w:type="dxa"/>
            <w:tcBorders/>
            <w:shd w:fill="auto" w:val="clear"/>
            <w:vAlign w:val="center"/>
          </w:tcPr>
          <w:p>
            <w:pPr>
              <w:pStyle w:val="Spis"/>
              <w:spacing w:before="0" w:after="0"/>
              <w:rPr>
                <w:bCs/>
                <w:caps w:val="false"/>
                <w:smallCaps w:val="false"/>
                <w:sz w:val="32"/>
              </w:rPr>
            </w:pPr>
            <w:r>
              <w:rPr>
                <w:bCs/>
                <w:caps w:val="false"/>
                <w:smallCaps w:val="false"/>
                <w:sz w:val="32"/>
              </w:rPr>
              <w:t xml:space="preserve">Wydział Elektrotechniki, Elektroniki, Informatyki </w:t>
              <w:br/>
              <w:t>i Automatyki</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990600" cy="419100"/>
                  <wp:effectExtent l="0" t="0" r="0" b="0"/>
                  <wp:docPr id="3" name="Obraz 3" descr="im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imsif"/>
                          <pic:cNvPicPr>
                            <a:picLocks noChangeAspect="1" noChangeArrowheads="1"/>
                          </pic:cNvPicPr>
                        </pic:nvPicPr>
                        <pic:blipFill>
                          <a:blip r:embed="rId4"/>
                          <a:stretch>
                            <a:fillRect/>
                          </a:stretch>
                        </pic:blipFill>
                        <pic:spPr bwMode="auto">
                          <a:xfrm>
                            <a:off x="0" y="0"/>
                            <a:ext cx="990600" cy="419100"/>
                          </a:xfrm>
                          <a:prstGeom prst="rect">
                            <a:avLst/>
                          </a:prstGeom>
                        </pic:spPr>
                      </pic:pic>
                    </a:graphicData>
                  </a:graphic>
                </wp:inline>
              </w:drawing>
            </w:r>
          </w:p>
        </w:tc>
        <w:tc>
          <w:tcPr>
            <w:tcW w:w="7511" w:type="dxa"/>
            <w:tcBorders/>
            <w:shd w:fill="auto" w:val="clear"/>
            <w:vAlign w:val="center"/>
          </w:tcPr>
          <w:p>
            <w:pPr>
              <w:pStyle w:val="Spis"/>
              <w:spacing w:before="0" w:after="0"/>
              <w:rPr>
                <w:caps w:val="false"/>
                <w:smallCaps w:val="false"/>
                <w:szCs w:val="32"/>
              </w:rPr>
            </w:pPr>
            <w:r>
              <w:rPr>
                <w:caps w:val="false"/>
                <w:smallCaps w:val="false"/>
                <w:szCs w:val="32"/>
              </w:rPr>
              <w:t>Instytut Mechatroniki i Systemów Informatycznych</w:t>
            </w:r>
          </w:p>
        </w:tc>
      </w:tr>
    </w:tbl>
    <w:p>
      <w:pPr>
        <w:pStyle w:val="Tekstpodstawowy21"/>
        <w:spacing w:lineRule="auto" w:line="360" w:before="1200" w:after="480"/>
        <w:rPr/>
      </w:pPr>
      <w:r>
        <w:rPr/>
        <w:t>Praca dyplomowa</w:t>
        <w:br/>
        <w:t xml:space="preserve"> magisterska</w:t>
      </w:r>
    </w:p>
    <w:p>
      <w:pPr>
        <w:pStyle w:val="Tretekstu"/>
        <w:spacing w:before="0" w:after="140"/>
        <w:jc w:val="center"/>
        <w:rPr/>
      </w:pPr>
      <w:r>
        <w:rPr/>
        <w:t>na temat:</w:t>
      </w:r>
    </w:p>
    <w:p>
      <w:pPr>
        <w:pStyle w:val="Tretekstu"/>
        <w:spacing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before="0" w:after="140"/>
        <w:jc w:val="center"/>
        <w:rPr/>
      </w:pPr>
      <w:r>
        <w:rPr/>
      </w:r>
    </w:p>
    <w:tbl>
      <w:tblPr>
        <w:tblW w:w="5095" w:type="dxa"/>
        <w:jc w:val="left"/>
        <w:tblInd w:w="-69" w:type="dxa"/>
        <w:tblBorders/>
        <w:tblCellMar>
          <w:top w:w="0" w:type="dxa"/>
          <w:left w:w="70" w:type="dxa"/>
          <w:bottom w:w="0" w:type="dxa"/>
          <w:right w:w="70" w:type="dxa"/>
        </w:tblCellMar>
        <w:tblLook w:noVBand="0" w:val="0000" w:noHBand="0" w:lastColumn="0" w:firstColumn="0" w:lastRow="0" w:firstRow="0"/>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70_365"/>
                  <w:enabled/>
                  <w:calcOnExit w:val="0"/>
                </w:ffData>
              </w:fldChar>
            </w:r>
            <w:r>
              <w:rPr>
                <w:b/>
                <w:szCs w:val="28"/>
              </w:rPr>
              <w:instrText> FORMTEXT </w:instrText>
            </w:r>
            <w:r>
              <w:rPr>
                <w:b/>
                <w:szCs w:val="28"/>
              </w:rPr>
              <w:fldChar w:fldCharType="separate"/>
            </w:r>
            <w:bookmarkStart w:id="0" w:name="__Fieldmark__68_2217621665"/>
            <w:bookmarkStart w:id="1" w:name="__Fieldmark__122_1466436720"/>
            <w:bookmarkStart w:id="2" w:name="__Fieldmark__128_2401706873"/>
            <w:bookmarkStart w:id="3" w:name="__Fieldmark__62_4188077201"/>
            <w:bookmarkStart w:id="4" w:name="__Fieldmark__116_2083627791"/>
            <w:bookmarkStart w:id="5" w:name="__Fieldmark__134_101"/>
            <w:bookmarkStart w:id="6" w:name="__Fieldmark__134_1013445648"/>
            <w:bookmarkStart w:id="7" w:name="__Fieldmark__143_3504810172"/>
            <w:bookmarkStart w:id="8" w:name="__Fieldmark__104_4210851172"/>
            <w:bookmarkStart w:id="9" w:name="__Fieldmark__74_1353847358"/>
            <w:bookmarkStart w:id="10" w:name="__Fieldmark__50_241822662"/>
            <w:bookmarkStart w:id="11" w:name="__Fieldmark__98_241114830"/>
            <w:bookmarkStart w:id="12" w:name="__Fieldmark__149_2617453702"/>
            <w:bookmarkStart w:id="13" w:name="__Fieldmark__643_2369495726"/>
            <w:bookmarkStart w:id="14" w:name="__Fieldmark__164_1275827141"/>
            <w:bookmarkStart w:id="15" w:name="__Fieldmark__56_998632765"/>
            <w:bookmarkStart w:id="16" w:name="__Fieldmark__38_2369495726"/>
            <w:bookmarkStart w:id="17" w:name="__Fieldmark__155_3156912749"/>
            <w:bookmarkStart w:id="18" w:name="__Fieldmark__92_3645646421"/>
            <w:bookmarkStart w:id="19" w:name="__Fieldmark__110_3267972015"/>
            <w:bookmarkStart w:id="20" w:name="__Fieldmark__155_315"/>
            <w:bookmarkStart w:id="21" w:name="__Fieldmark__80_1940255222"/>
            <w:bookmarkStart w:id="22" w:name="__Fieldmark__86_2916577476"/>
            <w:bookmarkStart w:id="23" w:name="__Fieldmark__170_3654623306"/>
            <w:bookmarkStart w:id="24" w:name="__Fieldmark__170_365"/>
            <w:bookmarkStart w:id="25" w:name="__Fieldmark__25_3884538857"/>
            <w:bookmarkStart w:id="26" w:name="__Fieldmark__170_365"/>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5"/>
            <w:bookmarkEnd w:id="26"/>
            <w:r>
              <w:rPr>
                <w:b/>
                <w:color w:val="000000"/>
                <w:szCs w:val="28"/>
                <w:lang w:eastAsia="en-US"/>
              </w:rPr>
              <w:t>Viktor Kalashnykov</w:t>
            </w:r>
            <w:bookmarkStart w:id="27" w:name="__Fieldmark__80_19402552221"/>
            <w:bookmarkStart w:id="28" w:name="__Fieldmark__68_22176216651"/>
            <w:bookmarkStart w:id="29" w:name="__Fieldmark__643_23694957261"/>
            <w:bookmarkStart w:id="30" w:name="__Fieldmark__122_14664367201"/>
            <w:bookmarkStart w:id="31" w:name="__Fieldmark__116_20836277911"/>
            <w:bookmarkStart w:id="32" w:name="__Fieldmark__92_36456464211"/>
            <w:bookmarkStart w:id="33" w:name="__Fieldmark__128_24017068731"/>
            <w:bookmarkStart w:id="34" w:name="__Fieldmark__38_23694957261"/>
            <w:bookmarkStart w:id="35" w:name="__Fieldmark__143_35048101721"/>
            <w:bookmarkStart w:id="36" w:name="__Fieldmark__86_29165774761"/>
            <w:bookmarkStart w:id="37" w:name="__Fieldmark__25_38845388571"/>
            <w:bookmarkStart w:id="38" w:name="__Fieldmark__110_32679720151"/>
            <w:bookmarkStart w:id="39" w:name="__Fieldmark__155_3151"/>
            <w:bookmarkStart w:id="40" w:name="__Fieldmark__134_1011"/>
            <w:bookmarkStart w:id="41" w:name="__Fieldmark__149_26174537021"/>
            <w:bookmarkStart w:id="42" w:name="__Fieldmark__50_2418226621"/>
            <w:bookmarkStart w:id="43" w:name="__Fieldmark__56_9986327651"/>
            <w:bookmarkStart w:id="44" w:name="__Fieldmark__62_41880772011"/>
            <w:bookmarkStart w:id="45" w:name="__Fieldmark__164_12758271411"/>
            <w:bookmarkStart w:id="46" w:name="__Fieldmark__104_42108511721"/>
            <w:bookmarkStart w:id="47" w:name="__Fieldmark__74_13538473581"/>
            <w:bookmarkStart w:id="48" w:name="__Fieldmark__98_2411148301"/>
            <w:bookmarkStart w:id="49" w:name="__Fieldmark__170_36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314_365"/>
                  <w:enabled/>
                  <w:calcOnExit w:val="0"/>
                </w:ffData>
              </w:fldChar>
            </w:r>
            <w:r>
              <w:rPr>
                <w:b/>
                <w:szCs w:val="28"/>
              </w:rPr>
              <w:instrText> FORMTEXT </w:instrText>
            </w:r>
            <w:r>
              <w:rPr>
                <w:b/>
                <w:szCs w:val="28"/>
              </w:rPr>
              <w:fldChar w:fldCharType="separate"/>
            </w:r>
            <w:bookmarkStart w:id="50" w:name="__Fieldmark__272_2617453702"/>
            <w:bookmarkStart w:id="51" w:name="__Fieldmark__314_365"/>
            <w:bookmarkStart w:id="52" w:name="__Fieldmark__242_1013445648"/>
            <w:bookmarkStart w:id="53" w:name="__Fieldmark__170_241114830"/>
            <w:bookmarkStart w:id="54" w:name="__Fieldmark__122_1353847358"/>
            <w:bookmarkStart w:id="55" w:name="__Fieldmark__74_241822662"/>
            <w:bookmarkStart w:id="56" w:name="__Fieldmark__194_3267972015"/>
            <w:bookmarkStart w:id="57" w:name="__Fieldmark__284_3156912749"/>
            <w:bookmarkStart w:id="58" w:name="__Fieldmark__86_998632765"/>
            <w:bookmarkStart w:id="59" w:name="__Fieldmark__230_2401706873"/>
            <w:bookmarkStart w:id="60" w:name="__Fieldmark__218_1466436720"/>
            <w:bookmarkStart w:id="61" w:name="__Fieldmark__260_3504810172"/>
            <w:bookmarkStart w:id="62" w:name="__Fieldmark__661_2369495726"/>
            <w:bookmarkStart w:id="63" w:name="__Fieldmark__242_101"/>
            <w:bookmarkStart w:id="64" w:name="__Fieldmark__110_2217621665"/>
            <w:bookmarkStart w:id="65" w:name="__Fieldmark__314_3654623306"/>
            <w:bookmarkStart w:id="66" w:name="__Fieldmark__158_3645646421"/>
            <w:bookmarkStart w:id="67" w:name="__Fieldmark__206_2083627791"/>
            <w:bookmarkStart w:id="68" w:name="__Fieldmark__182_4210851172"/>
            <w:bookmarkStart w:id="69" w:name="__Fieldmark__302_1275827141"/>
            <w:bookmarkStart w:id="70" w:name="__Fieldmark__284_315"/>
            <w:bookmarkStart w:id="71" w:name="__Fieldmark__98_4188077201"/>
            <w:bookmarkStart w:id="72" w:name="__Fieldmark__26_3884538857"/>
            <w:bookmarkStart w:id="73" w:name="__Fieldmark__134_1940255222"/>
            <w:bookmarkStart w:id="74" w:name="__Fieldmark__52_2369495726"/>
            <w:bookmarkStart w:id="75" w:name="__Fieldmark__146_2916577476"/>
            <w:bookmarkStart w:id="76" w:name="__Fieldmark__314_365"/>
            <w:bookmarkEnd w:id="50"/>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rPr>
                <w:b/>
                <w:color w:val="000000"/>
                <w:szCs w:val="28"/>
                <w:lang w:eastAsia="en-US"/>
              </w:rPr>
              <w:t>207 363</w:t>
            </w:r>
            <w:bookmarkStart w:id="77" w:name="__Fieldmark__218_14664367201"/>
            <w:bookmarkStart w:id="78" w:name="__Fieldmark__272_26174537021"/>
            <w:bookmarkStart w:id="79" w:name="__Fieldmark__206_20836277911"/>
            <w:bookmarkStart w:id="80" w:name="__Fieldmark__170_2411148301"/>
            <w:bookmarkStart w:id="81" w:name="__Fieldmark__182_42108511721"/>
            <w:bookmarkStart w:id="82" w:name="__Fieldmark__26_38845388571"/>
            <w:bookmarkStart w:id="83" w:name="__Fieldmark__284_3151"/>
            <w:bookmarkStart w:id="84" w:name="__Fieldmark__110_22176216651"/>
            <w:bookmarkStart w:id="85" w:name="__Fieldmark__122_13538473581"/>
            <w:bookmarkStart w:id="86" w:name="__Fieldmark__194_32679720151"/>
            <w:bookmarkStart w:id="87" w:name="__Fieldmark__146_29165774761"/>
            <w:bookmarkStart w:id="88" w:name="__Fieldmark__98_41880772011"/>
            <w:bookmarkStart w:id="89" w:name="__Fieldmark__661_23694957261"/>
            <w:bookmarkStart w:id="90" w:name="__Fieldmark__86_9986327651"/>
            <w:bookmarkStart w:id="91" w:name="__Fieldmark__134_19402552221"/>
            <w:bookmarkStart w:id="92" w:name="__Fieldmark__74_2418226621"/>
            <w:bookmarkStart w:id="93" w:name="__Fieldmark__230_24017068731"/>
            <w:bookmarkStart w:id="94" w:name="__Fieldmark__52_23694957261"/>
            <w:bookmarkStart w:id="95" w:name="__Fieldmark__242_1011"/>
            <w:bookmarkStart w:id="96" w:name="__Fieldmark__158_36456464211"/>
            <w:bookmarkStart w:id="97" w:name="__Fieldmark__260_35048101721"/>
            <w:bookmarkStart w:id="98" w:name="__Fieldmark__302_12758271411"/>
            <w:bookmarkStart w:id="99" w:name="__Fieldmark__314_365"/>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458_365"/>
                  <w:enabled/>
                  <w:calcOnExit w:val="0"/>
                </w:ffData>
              </w:fldChar>
            </w:r>
            <w:r>
              <w:rPr>
                <w:b/>
                <w:szCs w:val="28"/>
              </w:rPr>
              <w:instrText> FORMTEXT </w:instrText>
            </w:r>
            <w:r>
              <w:rPr>
                <w:b/>
                <w:szCs w:val="28"/>
              </w:rPr>
              <w:fldChar w:fldCharType="separate"/>
            </w:r>
            <w:bookmarkStart w:id="100" w:name="__Fieldmark__116_998632765"/>
            <w:bookmarkStart w:id="101" w:name="__Fieldmark__134_4188077201"/>
            <w:bookmarkStart w:id="102" w:name="__Fieldmark__27_3884538857"/>
            <w:bookmarkStart w:id="103" w:name="__Fieldmark__413_315"/>
            <w:bookmarkStart w:id="104" w:name="__Fieldmark__224_3645646421"/>
            <w:bookmarkStart w:id="105" w:name="__Fieldmark__64_2369495726"/>
            <w:bookmarkStart w:id="106" w:name="__Fieldmark__98_241822662"/>
            <w:bookmarkStart w:id="107" w:name="__Fieldmark__458_3654623306"/>
            <w:bookmarkStart w:id="108" w:name="__Fieldmark__278_3267972015"/>
            <w:bookmarkStart w:id="109" w:name="__Fieldmark__377_3504810172"/>
            <w:bookmarkStart w:id="110" w:name="__Fieldmark__152_2217621665"/>
            <w:bookmarkStart w:id="111" w:name="__Fieldmark__170_1353847358"/>
            <w:bookmarkStart w:id="112" w:name="__Fieldmark__350_101"/>
            <w:bookmarkStart w:id="113" w:name="__Fieldmark__458_365"/>
            <w:bookmarkStart w:id="114" w:name="__Fieldmark__679_2369495726"/>
            <w:bookmarkStart w:id="115" w:name="__Fieldmark__440_1275827141"/>
            <w:bookmarkStart w:id="116" w:name="__Fieldmark__350_1013445648"/>
            <w:bookmarkStart w:id="117" w:name="__Fieldmark__206_2916577476"/>
            <w:bookmarkStart w:id="118" w:name="__Fieldmark__395_2617453702"/>
            <w:bookmarkStart w:id="119" w:name="__Fieldmark__260_4210851172"/>
            <w:bookmarkStart w:id="120" w:name="__Fieldmark__314_1466436720"/>
            <w:bookmarkStart w:id="121" w:name="__Fieldmark__242_241114830"/>
            <w:bookmarkStart w:id="122" w:name="__Fieldmark__296_2083627791"/>
            <w:bookmarkStart w:id="123" w:name="__Fieldmark__188_1940255222"/>
            <w:bookmarkStart w:id="124" w:name="__Fieldmark__332_2401706873"/>
            <w:bookmarkStart w:id="125" w:name="__Fieldmark__413_3156912749"/>
            <w:bookmarkStart w:id="126" w:name="__Fieldmark__458_365"/>
            <w:bookmarkEnd w:id="100"/>
            <w:bookmarkEnd w:id="101"/>
            <w:bookmarkEnd w:id="102"/>
            <w:bookmarkEnd w:id="103"/>
            <w:bookmarkEnd w:id="104"/>
            <w:bookmarkEnd w:id="105"/>
            <w:bookmarkEnd w:id="106"/>
            <w:bookmarkEnd w:id="107"/>
            <w:bookmarkEnd w:id="108"/>
            <w:bookmarkEnd w:id="109"/>
            <w:bookmarkEnd w:id="110"/>
            <w:bookmarkEnd w:id="111"/>
            <w:bookmarkEnd w:id="112"/>
            <w:bookmarkEnd w:id="114"/>
            <w:bookmarkEnd w:id="115"/>
            <w:bookmarkEnd w:id="116"/>
            <w:bookmarkEnd w:id="117"/>
            <w:bookmarkEnd w:id="118"/>
            <w:bookmarkEnd w:id="119"/>
            <w:bookmarkEnd w:id="120"/>
            <w:bookmarkEnd w:id="121"/>
            <w:bookmarkEnd w:id="122"/>
            <w:bookmarkEnd w:id="123"/>
            <w:bookmarkEnd w:id="124"/>
            <w:bookmarkEnd w:id="125"/>
            <w:bookmarkEnd w:id="126"/>
            <w:r>
              <w:rPr>
                <w:b/>
                <w:color w:val="000000"/>
                <w:szCs w:val="28"/>
                <w:lang w:eastAsia="en-US"/>
              </w:rPr>
              <w:t>Inteligentne Systemy Baz Danych</w:t>
            </w:r>
            <w:bookmarkStart w:id="127" w:name="__Fieldmark__188_19402552221"/>
            <w:bookmarkStart w:id="128" w:name="__Fieldmark__296_20836277911"/>
            <w:bookmarkStart w:id="129" w:name="__Fieldmark__395_26174537021"/>
            <w:bookmarkStart w:id="130" w:name="__Fieldmark__64_23694957261"/>
            <w:bookmarkStart w:id="131" w:name="__Fieldmark__170_13538473581"/>
            <w:bookmarkStart w:id="132" w:name="__Fieldmark__27_38845388571"/>
            <w:bookmarkStart w:id="133" w:name="__Fieldmark__134_41880772011"/>
            <w:bookmarkStart w:id="134" w:name="__Fieldmark__224_36456464211"/>
            <w:bookmarkStart w:id="135" w:name="__Fieldmark__278_32679720151"/>
            <w:bookmarkStart w:id="136" w:name="__Fieldmark__98_2418226621"/>
            <w:bookmarkStart w:id="137" w:name="__Fieldmark__314_14664367201"/>
            <w:bookmarkStart w:id="138" w:name="__Fieldmark__332_24017068731"/>
            <w:bookmarkStart w:id="139" w:name="__Fieldmark__679_23694957261"/>
            <w:bookmarkStart w:id="140" w:name="__Fieldmark__350_1011"/>
            <w:bookmarkStart w:id="141" w:name="__Fieldmark__413_3151"/>
            <w:bookmarkStart w:id="142" w:name="__Fieldmark__260_42108511721"/>
            <w:bookmarkStart w:id="143" w:name="__Fieldmark__377_35048101721"/>
            <w:bookmarkStart w:id="144" w:name="__Fieldmark__206_29165774761"/>
            <w:bookmarkStart w:id="145" w:name="__Fieldmark__242_2411148301"/>
            <w:bookmarkStart w:id="146" w:name="__Fieldmark__152_22176216651"/>
            <w:bookmarkStart w:id="147" w:name="__Fieldmark__116_9986327651"/>
            <w:bookmarkStart w:id="148" w:name="__Fieldmark__440_12758271411"/>
            <w:bookmarkStart w:id="149" w:name="__Fieldmark__458_365"/>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602_365"/>
                  <w:enabled/>
                  <w:calcOnExit w:val="0"/>
                </w:ffData>
              </w:fldChar>
            </w:r>
            <w:r>
              <w:rPr>
                <w:b/>
                <w:szCs w:val="28"/>
              </w:rPr>
              <w:instrText> FORMTEXT </w:instrText>
            </w:r>
            <w:r>
              <w:rPr>
                <w:b/>
                <w:szCs w:val="28"/>
              </w:rPr>
              <w:fldChar w:fldCharType="separate"/>
            </w:r>
            <w:bookmarkStart w:id="150" w:name="__Fieldmark__362_3267972015"/>
            <w:bookmarkStart w:id="151" w:name="__Fieldmark__170_4188077201"/>
            <w:bookmarkStart w:id="152" w:name="__Fieldmark__290_3645646421"/>
            <w:bookmarkStart w:id="153" w:name="__Fieldmark__146_998632765"/>
            <w:bookmarkStart w:id="154" w:name="__Fieldmark__266_2916577476"/>
            <w:bookmarkStart w:id="155" w:name="__Fieldmark__602_365"/>
            <w:bookmarkStart w:id="156" w:name="__Fieldmark__194_2217621665"/>
            <w:bookmarkStart w:id="157" w:name="__Fieldmark__242_1940255222"/>
            <w:bookmarkStart w:id="158" w:name="__Fieldmark__518_2617453702"/>
            <w:bookmarkStart w:id="159" w:name="__Fieldmark__542_3156912749"/>
            <w:bookmarkStart w:id="160" w:name="__Fieldmark__494_3504810172"/>
            <w:bookmarkStart w:id="161" w:name="__Fieldmark__410_1466436720"/>
            <w:bookmarkStart w:id="162" w:name="__Fieldmark__434_2401706873"/>
            <w:bookmarkStart w:id="163" w:name="__Fieldmark__122_241822662"/>
            <w:bookmarkStart w:id="164" w:name="__Fieldmark__578_1275827141"/>
            <w:bookmarkStart w:id="165" w:name="__Fieldmark__218_1353847358"/>
            <w:bookmarkStart w:id="166" w:name="__Fieldmark__76_2369495726"/>
            <w:bookmarkStart w:id="167" w:name="__Fieldmark__697_2369495726"/>
            <w:bookmarkStart w:id="168" w:name="__Fieldmark__542_315"/>
            <w:bookmarkStart w:id="169" w:name="__Fieldmark__602_3654623306"/>
            <w:bookmarkStart w:id="170" w:name="__Fieldmark__314_241114830"/>
            <w:bookmarkStart w:id="171" w:name="__Fieldmark__338_4210851172"/>
            <w:bookmarkStart w:id="172" w:name="__Fieldmark__28_3884538857"/>
            <w:bookmarkStart w:id="173" w:name="__Fieldmark__458_1013445648"/>
            <w:bookmarkStart w:id="174" w:name="__Fieldmark__458_101"/>
            <w:bookmarkStart w:id="175" w:name="__Fieldmark__386_2083627791"/>
            <w:bookmarkStart w:id="176" w:name="__Fieldmark__602_365"/>
            <w:bookmarkEnd w:id="150"/>
            <w:bookmarkEnd w:id="151"/>
            <w:bookmarkEnd w:id="152"/>
            <w:bookmarkEnd w:id="153"/>
            <w:bookmarkEnd w:id="154"/>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Pr>
                <w:b/>
                <w:color w:val="000000"/>
                <w:szCs w:val="28"/>
                <w:lang w:eastAsia="en-US"/>
              </w:rPr>
              <w:t>Informatyka</w:t>
            </w:r>
            <w:bookmarkStart w:id="177" w:name="__Fieldmark__314_2411148301"/>
            <w:bookmarkStart w:id="178" w:name="__Fieldmark__266_29165774761"/>
            <w:bookmarkStart w:id="179" w:name="__Fieldmark__146_9986327651"/>
            <w:bookmarkStart w:id="180" w:name="__Fieldmark__122_2418226621"/>
            <w:bookmarkStart w:id="181" w:name="__Fieldmark__458_1011"/>
            <w:bookmarkStart w:id="182" w:name="__Fieldmark__218_13538473581"/>
            <w:bookmarkStart w:id="183" w:name="__Fieldmark__290_36456464211"/>
            <w:bookmarkStart w:id="184" w:name="__Fieldmark__578_12758271411"/>
            <w:bookmarkStart w:id="185" w:name="__Fieldmark__542_3151"/>
            <w:bookmarkStart w:id="186" w:name="__Fieldmark__386_20836277911"/>
            <w:bookmarkStart w:id="187" w:name="__Fieldmark__170_41880772011"/>
            <w:bookmarkStart w:id="188" w:name="__Fieldmark__242_19402552221"/>
            <w:bookmarkStart w:id="189" w:name="__Fieldmark__697_23694957261"/>
            <w:bookmarkStart w:id="190" w:name="__Fieldmark__76_23694957261"/>
            <w:bookmarkStart w:id="191" w:name="__Fieldmark__28_38845388571"/>
            <w:bookmarkStart w:id="192" w:name="__Fieldmark__362_32679720151"/>
            <w:bookmarkStart w:id="193" w:name="__Fieldmark__410_14664367201"/>
            <w:bookmarkStart w:id="194" w:name="__Fieldmark__518_26174537021"/>
            <w:bookmarkStart w:id="195" w:name="__Fieldmark__434_24017068731"/>
            <w:bookmarkStart w:id="196" w:name="__Fieldmark__338_42108511721"/>
            <w:bookmarkStart w:id="197" w:name="__Fieldmark__194_22176216651"/>
            <w:bookmarkStart w:id="198" w:name="__Fieldmark__494_35048101721"/>
            <w:bookmarkStart w:id="199" w:name="__Fieldmark__602_365"/>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Pr/>
            </w:r>
            <w:r>
              <w:rPr/>
              <w:fldChar w:fldCharType="end"/>
            </w:r>
          </w:p>
        </w:tc>
      </w:tr>
    </w:tbl>
    <w:p>
      <w:pPr>
        <w:pStyle w:val="Tretekstu"/>
        <w:spacing w:before="960" w:after="0"/>
        <w:jc w:val="right"/>
        <w:rPr/>
      </w:pPr>
      <w:r>
        <w:rPr/>
        <w:t>Opiekun pracy:</w:t>
      </w:r>
    </w:p>
    <w:p>
      <w:pPr>
        <w:pStyle w:val="Tretekstu"/>
        <w:jc w:val="right"/>
        <w:rPr/>
      </w:pPr>
      <w:r>
        <w:rPr/>
        <w:t xml:space="preserve">Dr </w:t>
      </w:r>
      <w:r>
        <w:rPr>
          <w:b/>
          <w:bCs/>
        </w:rPr>
        <w:t>Maciej Kacperski</w:t>
      </w:r>
    </w:p>
    <w:p>
      <w:pPr>
        <w:pStyle w:val="Tretekstu"/>
        <w:spacing w:before="480" w:after="0"/>
        <w:jc w:val="center"/>
        <w:rPr/>
      </w:pPr>
      <w:r>
        <w:rPr/>
        <w:t>Łódź, styczeń 2019</w:t>
      </w:r>
    </w:p>
    <w:p>
      <w:pPr>
        <w:pStyle w:val="Spis"/>
        <w:rPr/>
      </w:pPr>
      <w:r>
        <w:rPr/>
        <w:t>Spis treści</w:t>
      </w:r>
    </w:p>
    <w:p>
      <w:pPr>
        <w:pStyle w:val="Spistreci1"/>
        <w:tabs>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3756_1275827141">
        <w:r>
          <w:rPr>
            <w:rStyle w:val="Czeindeksu"/>
          </w:rPr>
          <w:t>1 WPROWADZENIE</w:t>
          <w:tab/>
          <w:t>3</w:t>
        </w:r>
      </w:hyperlink>
    </w:p>
    <w:p>
      <w:pPr>
        <w:pStyle w:val="Spistreci2"/>
        <w:tabs>
          <w:tab w:val="right" w:pos="9638" w:leader="dot"/>
        </w:tabs>
        <w:rPr/>
      </w:pPr>
      <w:hyperlink w:anchor="__RefHeading___Toc554_2369495726">
        <w:r>
          <w:rPr>
            <w:rStyle w:val="Czeindeksu"/>
          </w:rPr>
          <w:t>2.1 Rozwiązania znane dotychczas</w:t>
          <w:tab/>
          <w:t>4</w:t>
        </w:r>
      </w:hyperlink>
    </w:p>
    <w:p>
      <w:pPr>
        <w:pStyle w:val="Spistreci2"/>
        <w:tabs>
          <w:tab w:val="right" w:pos="9638" w:leader="dot"/>
        </w:tabs>
        <w:rPr/>
      </w:pPr>
      <w:hyperlink w:anchor="__RefHeading___Toc912_3645646421">
        <w:r>
          <w:rPr>
            <w:rStyle w:val="Czeindeksu"/>
          </w:rPr>
          <w:t>2.2 System Operacyjny Android</w:t>
          <w:tab/>
          <w:t>7</w:t>
        </w:r>
      </w:hyperlink>
    </w:p>
    <w:p>
      <w:pPr>
        <w:pStyle w:val="Spistreci2"/>
        <w:tabs>
          <w:tab w:val="right" w:pos="9638" w:leader="dot"/>
        </w:tabs>
        <w:rPr/>
      </w:pPr>
      <w:hyperlink w:anchor="__RefHeading___Toc898_241114830">
        <w:r>
          <w:rPr>
            <w:rStyle w:val="Czeindeksu"/>
          </w:rPr>
          <w:t>2.3 Android Studio</w:t>
          <w:tab/>
          <w:t>8</w:t>
        </w:r>
      </w:hyperlink>
    </w:p>
    <w:p>
      <w:pPr>
        <w:pStyle w:val="Spistreci2"/>
        <w:tabs>
          <w:tab w:val="right" w:pos="9638" w:leader="dot"/>
        </w:tabs>
        <w:rPr/>
      </w:pPr>
      <w:hyperlink w:anchor="__RefHeading___Toc900_241114830">
        <w:r>
          <w:rPr>
            <w:rStyle w:val="Czeindeksu"/>
          </w:rPr>
          <w:t>2.4 Język Java</w:t>
          <w:tab/>
          <w:t>9</w:t>
        </w:r>
      </w:hyperlink>
    </w:p>
    <w:p>
      <w:pPr>
        <w:pStyle w:val="Spistreci2"/>
        <w:tabs>
          <w:tab w:val="right" w:pos="9638" w:leader="dot"/>
        </w:tabs>
        <w:rPr/>
      </w:pPr>
      <w:hyperlink w:anchor="__RefHeading___Toc556_2369495726">
        <w:r>
          <w:rPr>
            <w:rStyle w:val="Czeindeksu"/>
          </w:rPr>
          <w:t>2.5 Serwis Google Maps</w:t>
          <w:tab/>
          <w:t>10</w:t>
        </w:r>
      </w:hyperlink>
    </w:p>
    <w:p>
      <w:pPr>
        <w:pStyle w:val="Spistreci2"/>
        <w:tabs>
          <w:tab w:val="right" w:pos="9638" w:leader="dot"/>
        </w:tabs>
        <w:rPr/>
      </w:pPr>
      <w:hyperlink w:anchor="__RefHeading___Toc562_2369495726">
        <w:r>
          <w:rPr>
            <w:rStyle w:val="Czeindeksu"/>
          </w:rPr>
          <w:t>2.6 Google Firebase</w:t>
          <w:tab/>
          <w:t>11</w:t>
        </w:r>
      </w:hyperlink>
    </w:p>
    <w:p>
      <w:pPr>
        <w:pStyle w:val="Spistreci1"/>
        <w:tabs>
          <w:tab w:val="right" w:pos="9638" w:leader="dot"/>
        </w:tabs>
        <w:rPr/>
      </w:pPr>
      <w:hyperlink w:anchor="__RefHeading___Toc902_241114830">
        <w:r>
          <w:rPr>
            <w:rStyle w:val="Czeindeksu"/>
          </w:rPr>
          <w:t>3 SPECYFIKACJA PROJEKTU</w:t>
          <w:tab/>
          <w:t>13</w:t>
        </w:r>
      </w:hyperlink>
    </w:p>
    <w:p>
      <w:pPr>
        <w:pStyle w:val="Spistreci2"/>
        <w:tabs>
          <w:tab w:val="right" w:pos="9638" w:leader="dot"/>
        </w:tabs>
        <w:rPr/>
      </w:pPr>
      <w:hyperlink w:anchor="__RefHeading___Toc2550_2617453702">
        <w:r>
          <w:rPr>
            <w:rStyle w:val="Czeindeksu"/>
          </w:rPr>
          <w:t>3.1 Wymagania techniczne oraz opis funkcji</w:t>
          <w:tab/>
          <w:t>13</w:t>
        </w:r>
      </w:hyperlink>
    </w:p>
    <w:p>
      <w:pPr>
        <w:pStyle w:val="Spistreci2"/>
        <w:tabs>
          <w:tab w:val="right" w:pos="9638" w:leader="dot"/>
        </w:tabs>
        <w:rPr/>
      </w:pPr>
      <w:hyperlink w:anchor="__RefHeading___Toc2552_2617453702">
        <w:r>
          <w:rPr>
            <w:rStyle w:val="Czeindeksu"/>
          </w:rPr>
          <w:t>3.2 Struktura danych</w:t>
          <w:tab/>
          <w:t>17</w:t>
        </w:r>
      </w:hyperlink>
    </w:p>
    <w:p>
      <w:pPr>
        <w:pStyle w:val="Spistreci1"/>
        <w:tabs>
          <w:tab w:val="right" w:pos="9638" w:leader="dot"/>
        </w:tabs>
        <w:rPr/>
      </w:pPr>
      <w:hyperlink w:anchor="__RefHeading___Toc564_2369495726">
        <w:r>
          <w:rPr>
            <w:rStyle w:val="Czeindeksu"/>
          </w:rPr>
          <w:t>4 IMPLEMENTACJA PROJEKTU</w:t>
          <w:tab/>
          <w:t>19</w:t>
        </w:r>
      </w:hyperlink>
    </w:p>
    <w:p>
      <w:pPr>
        <w:pStyle w:val="Spistreci2"/>
        <w:tabs>
          <w:tab w:val="right" w:pos="9638" w:leader="dot"/>
        </w:tabs>
        <w:rPr/>
      </w:pPr>
      <w:hyperlink w:anchor="__RefHeading___Toc690_1353847358">
        <w:r>
          <w:rPr>
            <w:rStyle w:val="Czeindeksu"/>
          </w:rPr>
          <w:t>4.1 Logowanie użytkownika</w:t>
          <w:tab/>
          <w:t>19</w:t>
        </w:r>
      </w:hyperlink>
    </w:p>
    <w:p>
      <w:pPr>
        <w:pStyle w:val="Spistreci2"/>
        <w:tabs>
          <w:tab w:val="right" w:pos="9638" w:leader="dot"/>
        </w:tabs>
        <w:rPr/>
      </w:pPr>
      <w:hyperlink w:anchor="__RefHeading___Toc566_2369495726">
        <w:r>
          <w:rPr>
            <w:rStyle w:val="Czeindeksu"/>
          </w:rPr>
          <w:t>4.2 Moduł Kierowcy</w:t>
          <w:tab/>
          <w:t>20</w:t>
        </w:r>
      </w:hyperlink>
    </w:p>
    <w:p>
      <w:pPr>
        <w:pStyle w:val="Spistreci3"/>
        <w:tabs>
          <w:tab w:val="right" w:pos="9638" w:leader="dot"/>
        </w:tabs>
        <w:rPr/>
      </w:pPr>
      <w:hyperlink w:anchor="__RefHeading___Toc568_2369495726">
        <w:r>
          <w:rPr>
            <w:rStyle w:val="Czeindeksu"/>
          </w:rPr>
          <w:t>4.2.1 Rejestracja nowego Kierowcy</w:t>
          <w:tab/>
          <w:t>20</w:t>
        </w:r>
      </w:hyperlink>
    </w:p>
    <w:p>
      <w:pPr>
        <w:pStyle w:val="Spistreci3"/>
        <w:tabs>
          <w:tab w:val="right" w:pos="9638" w:leader="dot"/>
        </w:tabs>
        <w:rPr/>
      </w:pPr>
      <w:hyperlink w:anchor="__RefHeading___Toc570_2369495726">
        <w:r>
          <w:rPr>
            <w:rStyle w:val="Czeindeksu"/>
          </w:rPr>
          <w:t>4.2.2 Główny widok</w:t>
          <w:tab/>
          <w:t>23</w:t>
        </w:r>
      </w:hyperlink>
    </w:p>
    <w:p>
      <w:pPr>
        <w:pStyle w:val="Spistreci3"/>
        <w:tabs>
          <w:tab w:val="right" w:pos="9638" w:leader="dot"/>
        </w:tabs>
        <w:rPr/>
      </w:pPr>
      <w:hyperlink w:anchor="__RefHeading___Toc572_2369495726">
        <w:r>
          <w:rPr>
            <w:rStyle w:val="Czeindeksu"/>
          </w:rPr>
          <w:t>4.2.3 Szczegóły Kierowcy</w:t>
          <w:tab/>
          <w:t>26</w:t>
        </w:r>
      </w:hyperlink>
    </w:p>
    <w:p>
      <w:pPr>
        <w:pStyle w:val="Spistreci3"/>
        <w:tabs>
          <w:tab w:val="right" w:pos="9638" w:leader="dot"/>
        </w:tabs>
        <w:rPr/>
      </w:pPr>
      <w:hyperlink w:anchor="__RefHeading___Toc574_2369495726">
        <w:r>
          <w:rPr>
            <w:rStyle w:val="Czeindeksu"/>
          </w:rPr>
          <w:t>4.2.4 Dodanie nowej Trasy</w:t>
          <w:tab/>
          <w:t>27</w:t>
        </w:r>
      </w:hyperlink>
    </w:p>
    <w:p>
      <w:pPr>
        <w:pStyle w:val="Spistreci3"/>
        <w:tabs>
          <w:tab w:val="right" w:pos="9638" w:leader="dot"/>
        </w:tabs>
        <w:rPr/>
      </w:pPr>
      <w:hyperlink w:anchor="__RefHeading___Toc576_2369495726">
        <w:r>
          <w:rPr>
            <w:rStyle w:val="Czeindeksu"/>
          </w:rPr>
          <w:t>4.2.5 Sterowanie Zgłoszeniami od Klienta</w:t>
          <w:tab/>
          <w:t>31</w:t>
        </w:r>
      </w:hyperlink>
    </w:p>
    <w:p>
      <w:pPr>
        <w:pStyle w:val="Spistreci3"/>
        <w:tabs>
          <w:tab w:val="right" w:pos="9638" w:leader="dot"/>
        </w:tabs>
        <w:rPr/>
      </w:pPr>
      <w:hyperlink w:anchor="__RefHeading___Toc578_2369495726">
        <w:r>
          <w:rPr>
            <w:rStyle w:val="Czeindeksu"/>
          </w:rPr>
          <w:t>4.2.6 Przepływ przejazdu Trasy przez Kierowcę oraz proces dowozu Klientów do Punktów Docelowych</w:t>
          <w:tab/>
          <w:t>35</w:t>
        </w:r>
      </w:hyperlink>
    </w:p>
    <w:p>
      <w:pPr>
        <w:pStyle w:val="Spistreci2"/>
        <w:tabs>
          <w:tab w:val="right" w:pos="9638" w:leader="dot"/>
        </w:tabs>
        <w:rPr/>
      </w:pPr>
      <w:hyperlink w:anchor="__RefHeading___Toc580_2369495726">
        <w:r>
          <w:rPr>
            <w:rStyle w:val="Czeindeksu"/>
          </w:rPr>
          <w:t>4.3 Moduł Klienta</w:t>
          <w:tab/>
          <w:t>37</w:t>
        </w:r>
      </w:hyperlink>
    </w:p>
    <w:p>
      <w:pPr>
        <w:pStyle w:val="Spistreci3"/>
        <w:tabs>
          <w:tab w:val="right" w:pos="9638" w:leader="dot"/>
        </w:tabs>
        <w:rPr/>
      </w:pPr>
      <w:hyperlink w:anchor="__RefHeading___Toc582_2369495726">
        <w:r>
          <w:rPr>
            <w:rStyle w:val="Czeindeksu"/>
          </w:rPr>
          <w:t>4.3.1 Rejestracja nowego Klienta</w:t>
          <w:tab/>
          <w:t>37</w:t>
        </w:r>
      </w:hyperlink>
    </w:p>
    <w:p>
      <w:pPr>
        <w:pStyle w:val="Spistreci3"/>
        <w:tabs>
          <w:tab w:val="right" w:pos="9638" w:leader="dot"/>
        </w:tabs>
        <w:rPr/>
      </w:pPr>
      <w:hyperlink w:anchor="__RefHeading___Toc584_2369495726">
        <w:r>
          <w:rPr>
            <w:rStyle w:val="Czeindeksu"/>
          </w:rPr>
          <w:t>4.3.2 Główny widok dostępnych Tras</w:t>
          <w:tab/>
          <w:t>38</w:t>
        </w:r>
      </w:hyperlink>
    </w:p>
    <w:p>
      <w:pPr>
        <w:pStyle w:val="Spistreci3"/>
        <w:tabs>
          <w:tab w:val="right" w:pos="9638" w:leader="dot"/>
        </w:tabs>
        <w:rPr/>
      </w:pPr>
      <w:hyperlink w:anchor="__RefHeading___Toc586_2369495726">
        <w:r>
          <w:rPr>
            <w:rStyle w:val="Czeindeksu"/>
          </w:rPr>
          <w:t>4.3.3 Szczegóły Klienta</w:t>
          <w:tab/>
          <w:t>40</w:t>
        </w:r>
      </w:hyperlink>
    </w:p>
    <w:p>
      <w:pPr>
        <w:pStyle w:val="Spistreci3"/>
        <w:tabs>
          <w:tab w:val="right" w:pos="9638" w:leader="dot"/>
        </w:tabs>
        <w:rPr/>
      </w:pPr>
      <w:hyperlink w:anchor="__RefHeading___Toc588_2369495726">
        <w:r>
          <w:rPr>
            <w:rStyle w:val="Czeindeksu"/>
          </w:rPr>
          <w:t>4.3.4 Dodanie nowego Zgłoszenia do wybranego Kierowcy</w:t>
          <w:tab/>
          <w:t>41</w:t>
        </w:r>
      </w:hyperlink>
    </w:p>
    <w:p>
      <w:pPr>
        <w:pStyle w:val="Spistreci3"/>
        <w:tabs>
          <w:tab w:val="right" w:pos="9638" w:leader="dot"/>
        </w:tabs>
        <w:rPr/>
      </w:pPr>
      <w:hyperlink w:anchor="__RefHeading___Toc590_2369495726">
        <w:r>
          <w:rPr>
            <w:rStyle w:val="Czeindeksu"/>
          </w:rPr>
          <w:t>4.3.5 Anulowanie Zgłoszenia przez Klienta</w:t>
          <w:tab/>
          <w:t>43</w:t>
        </w:r>
      </w:hyperlink>
    </w:p>
    <w:p>
      <w:pPr>
        <w:pStyle w:val="Spistreci1"/>
        <w:tabs>
          <w:tab w:val="right" w:pos="9638" w:leader="dot"/>
        </w:tabs>
        <w:rPr/>
      </w:pPr>
      <w:hyperlink w:anchor="__RefHeading___Toc904_241114830">
        <w:r>
          <w:rPr>
            <w:rStyle w:val="Czeindeksu"/>
          </w:rPr>
          <w:t>5 TESTOWANIE PROJEKTU</w:t>
          <w:tab/>
          <w:t>44</w:t>
        </w:r>
      </w:hyperlink>
    </w:p>
    <w:p>
      <w:pPr>
        <w:pStyle w:val="Spistreci1"/>
        <w:tabs>
          <w:tab w:val="right" w:pos="9638" w:leader="dot"/>
        </w:tabs>
        <w:rPr/>
      </w:pPr>
      <w:hyperlink w:anchor="__RefHeading___Toc906_241114830">
        <w:r>
          <w:rPr>
            <w:rStyle w:val="Czeindeksu"/>
          </w:rPr>
          <w:t>6 WDRAŻANIE PROJEKTU</w:t>
          <w:tab/>
          <w:t>59</w:t>
        </w:r>
      </w:hyperlink>
    </w:p>
    <w:p>
      <w:pPr>
        <w:pStyle w:val="Spistreci1"/>
        <w:tabs>
          <w:tab w:val="right" w:pos="9638" w:leader="dot"/>
        </w:tabs>
        <w:rPr/>
      </w:pPr>
      <w:hyperlink w:anchor="__RefHeading___Toc592_2369495726">
        <w:r>
          <w:rPr>
            <w:rStyle w:val="Czeindeksu"/>
          </w:rPr>
          <w:t>7 PODSUMOWANIE</w:t>
          <w:tab/>
          <w:t>66</w:t>
        </w:r>
      </w:hyperlink>
    </w:p>
    <w:p>
      <w:pPr>
        <w:pStyle w:val="Spistreci1"/>
        <w:tabs>
          <w:tab w:val="right" w:pos="9638" w:leader="dot"/>
        </w:tabs>
        <w:rPr/>
      </w:pPr>
      <w:hyperlink w:anchor="__RefHeading___Toc594_2369495726">
        <w:r>
          <w:rPr>
            <w:rStyle w:val="Czeindeksu"/>
          </w:rPr>
          <w:t>8 BIBLIOGRAFIA</w:t>
          <w:tab/>
          <w:t>67</w:t>
        </w:r>
      </w:hyperlink>
    </w:p>
    <w:p>
      <w:pPr>
        <w:pStyle w:val="Spistreci1"/>
        <w:tabs>
          <w:tab w:val="right" w:pos="9638" w:leader="dot"/>
        </w:tabs>
        <w:rPr/>
      </w:pPr>
      <w:hyperlink w:anchor="__RefHeading___Toc598_2369495726">
        <w:r>
          <w:rPr>
            <w:rStyle w:val="Czeindeksu"/>
          </w:rPr>
          <w:t>9 STRESZCZENIE PRACY</w:t>
          <w:tab/>
          <w:t>68</w:t>
        </w:r>
      </w:hyperlink>
    </w:p>
    <w:p>
      <w:pPr>
        <w:pStyle w:val="Nagwek11"/>
        <w:widowControl w:val="false"/>
        <w:numPr>
          <w:ilvl w:val="0"/>
          <w:numId w:val="0"/>
        </w:numPr>
        <w:jc w:val="left"/>
        <w:outlineLvl w:val="0"/>
        <w:rPr/>
      </w:pPr>
      <w:ins w:id="0" w:author="nieznany" w:date="2019-05-19T19:54:49Z">
        <w:r>
          <w:rPr/>
        </w:r>
      </w:ins>
      <w:r>
        <w:rPr/>
        <w:fldChar w:fldCharType="end"/>
      </w:r>
      <w:r>
        <w:br w:type="page"/>
      </w:r>
    </w:p>
    <w:p>
      <w:pPr>
        <w:pStyle w:val="Nagwek11"/>
        <w:numPr>
          <w:ilvl w:val="0"/>
          <w:numId w:val="1"/>
        </w:numPr>
        <w:rPr/>
      </w:pPr>
      <w:bookmarkStart w:id="200" w:name="__RefHeading___Toc3756_1275827141"/>
      <w:bookmarkEnd w:id="200"/>
      <w:r>
        <w:rPr/>
        <w:t>1 WPROWADZENIE</w:t>
      </w:r>
    </w:p>
    <w:p>
      <w:pPr>
        <w:pStyle w:val="Tretekstu"/>
        <w:rPr/>
      </w:pPr>
      <w:r>
        <w:rPr/>
        <w:t>Celem pracy dyplomowej jest przygotowanie aplikacji dla urządzeń mobilnych na platformę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Kolejnym  zadaniem jest realizacja zgłoszenia  się klienta na przejazd od określonego przez niego punktu początkowego do punktu docelowego. Aplikacja ma ułatwić poszukiwanie klientów dla kierowców wykonujących przewozy w miejscowościach turystycznych.</w:t>
      </w:r>
    </w:p>
    <w:p>
      <w:pPr>
        <w:pStyle w:val="Tretekstu"/>
        <w:rPr/>
      </w:pPr>
      <w:r>
        <w:rPr/>
        <w:t xml:space="preserve">W 2017 roku 18.9 mln. mieszkańców Polski (co stanowi 59 % ludności)  uczestniczyło  w prawie 45.9 mln podróży w kraju. Najczęstszymi kierunkami są góry (Tatry, Sudety), morze Bałtyckie oraz miasta turystyczne, takie jak Wrocław, Kraków, Toruń, Zamość. </w:t>
      </w:r>
    </w:p>
    <w:p>
      <w:pPr>
        <w:pStyle w:val="Tretekstu"/>
        <w:rPr/>
      </w:pPr>
      <w:r>
        <w:rPr/>
        <w:t>Rozwój technologii nie stoi nie miejscu i z przyjściem mobilnych platform, takich jak Android i  iOS, otwierają się nowe możliwości  zastosowania nowych funkcjonalności w transporcie turystycznym w  Polsce. Z rozwojem  firm, takich jak Uber oraz BlaBlaCar,  które wprowadzają innowacje w rynku przewozów  i zmieniają pogląd na sposoby interakcji przewoźników z klientami, podróżujący coraz chętniej korzystają z usług prywatnych firm.</w:t>
      </w:r>
    </w:p>
    <w:p>
      <w:pPr>
        <w:pStyle w:val="Tretekstu"/>
        <w:rPr/>
      </w:pPr>
      <w:r>
        <w:rPr/>
        <w:t>Niestety, na rynku przewozu masowego pasażerów istnieje mało alternatyw. Branża jest zdominowana przez wielkie firmy (PKS), proponujące stałą trasę z brakiem możliwości dopasowania się do indywidualnych potrzeb klienta w dowozie do miejsca docelowego.  Dla małych firm nie istnieje sprawdzony i wygodny kanał wyszukiwania oraz komunikacji z osobami chętnymi. Alternatywy, podobne do znanych   platform OLX oraz BlaBlaCar, nie przynoszą odpowiednich wyników oraz  nie przedstawiają scentralizowanego rozwiązanie dla wyszukiwania przewoźnika, śledzenia  lokalizacji pojazdu oraz interakcji w czasie rzeczywistym z kierowcą. Ten projekt ma na celu zrewolucjonizowanie    procesu transportu w miejscowościach turystycznych .</w:t>
      </w:r>
    </w:p>
    <w:p>
      <w:pPr>
        <w:pStyle w:val="Tretekstu"/>
        <w:rPr/>
      </w:pPr>
      <w:r>
        <w:rPr/>
      </w:r>
    </w:p>
    <w:p>
      <w:pPr>
        <w:pStyle w:val="Tretekstu"/>
        <w:rPr/>
      </w:pPr>
      <w:r>
        <w:rPr/>
      </w:r>
    </w:p>
    <w:p>
      <w:pPr>
        <w:pStyle w:val="Tretekstu"/>
        <w:rPr/>
      </w:pPr>
      <w:r>
        <w:rPr/>
      </w:r>
    </w:p>
    <w:p>
      <w:pPr>
        <w:pStyle w:val="Tretekstu"/>
        <w:rPr/>
      </w:pPr>
      <w:r>
        <w:rPr/>
      </w:r>
    </w:p>
    <w:p>
      <w:pPr>
        <w:pStyle w:val="Tretekstu"/>
        <w:rPr/>
      </w:pPr>
      <w:bookmarkStart w:id="201" w:name="__RefHeading___Toc2556_2617453702"/>
      <w:bookmarkEnd w:id="201"/>
      <w:r>
        <w:rPr/>
        <w:t>2 STAN WIEDZY</w:t>
      </w:r>
    </w:p>
    <w:p>
      <w:pPr>
        <w:pStyle w:val="Tytupodrozdziau"/>
        <w:rPr/>
      </w:pPr>
      <w:bookmarkStart w:id="202" w:name="__RefHeading___Toc554_2369495726"/>
      <w:bookmarkEnd w:id="202"/>
      <w:r>
        <w:rPr/>
        <w:t>2.1 Rozwiązania znane dotychczas</w:t>
      </w:r>
    </w:p>
    <w:p>
      <w:pPr>
        <w:pStyle w:val="Tretekstu"/>
        <w:rPr/>
      </w:pPr>
      <w:r>
        <w:rPr/>
        <w:t>Z rozwojem mobilnych technologii, coraz szybszym rozwojem   sprzętu większość zadań codziennych znajduje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czujnik wilgotności).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uprawnień dostępu do formularzy, dokumentów handlowych czy kontraktów:  krótszy czas obiegu dokumentów, zwiększenie satysfakcji klienta oraz lepsza komunikacja. </w:t>
      </w:r>
      <w:r>
        <w:rPr/>
        <w:fldChar w:fldCharType="begin"/>
      </w:r>
      <w:r>
        <w:rPr/>
        <w:instrText> REF artykul_1 \h </w:instrText>
      </w:r>
      <w:r>
        <w:rPr/>
        <w:fldChar w:fldCharType="separate"/>
      </w:r>
      <w:r>
        <w:rPr/>
        <w:t>[1]</w:t>
      </w:r>
      <w:r>
        <w:rPr/>
        <w:fldChar w:fldCharType="end"/>
      </w:r>
      <w:r>
        <w:rPr/>
        <w:t xml:space="preserve">  </w:t>
      </w:r>
    </w:p>
    <w:p>
      <w:pPr>
        <w:pStyle w:val="Tretekstu"/>
        <w:rPr/>
      </w:pPr>
      <w:r>
        <w:rPr/>
        <w:t>W turystyce technologie informacyjne mają wszechstronne zastosowanie, jako że w tym sektorze informacja ma duże znaczenie.  Przez wprowadzenie technologii informacyjnych można uzyskać takie zalety, jak zwiększenie skuteczności, efektywności i jakości usług, diagnozowanie nowych rynków i produktów, a także monitorowanie istniejących, jak również tworzenie i dostarczanie usługi turystycznej</w:t>
      </w:r>
      <w:r>
        <w:rPr/>
        <w:fldChar w:fldCharType="begin"/>
      </w:r>
      <w:r>
        <w:rPr/>
        <w:instrText> REF artykul_1 \h </w:instrText>
      </w:r>
      <w:r>
        <w:rPr/>
        <w:fldChar w:fldCharType="separate"/>
      </w:r>
      <w:r>
        <w:rPr/>
        <w:t>[1]</w:t>
      </w:r>
      <w:r>
        <w:rPr/>
        <w:fldChar w:fldCharType="end"/>
      </w:r>
      <w:r>
        <w:rPr/>
        <w:t>.   To usprawnia obsługę klientów, pozwala na rozpowszechnienie informacji oraz ułatwia kontakty z przewoźnikami lub dostawcami, pośrednikami i klientami. Aplikacje mobilne mają duże zalety   dla turystów którzy mogą szybciej, niż kiedykolwiek znaleźć  potrzebną mu informację lub oferty od dostawcy (firm turystycznych, miejscowych i państwowych urzędów), dzięki nieograniczonemu dostępu do technologii oraz sieci Internet. Wiele firm lotniczych, hoteli i biur podróży za pomocą aplikacji oraz stron internetowych komunikuje się z konsumentami w sprawie prezentacji produktu lub przeprowadzenia rezerwacji online. Za pomocą technologii informacyjnych turyści mogą weryfikować oferty, proponowane przez firmy dostawców. Warto wspomnieć o portalach społecznościowych, gdzie turyści wymieniają się informacjami o ofertach i biurach. Ponadto technologie informacyjne, oraz mobilne technologie w szczególności, pozwalają na planowania rozwoju (dając możliwości analizy danych  oraz tworzenia statystyk, niezbędnych do weryfikacji zdefiniowanego planu oraz przyjętych strategii) i promocji (używając reklam i programów lojalnościowych w aplikacji). Dalej przedstawię szczegółowe informację o aplikacjach,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w okolicy możliwości rezerwacji hotelu.  </w:t>
      </w:r>
    </w:p>
    <w:p>
      <w:pPr>
        <w:pStyle w:val="Tretekstu"/>
        <w:rPr/>
      </w:pPr>
      <w:r>
        <w:rPr/>
        <w:t xml:space="preserve">Google Earth to zaawansowany technicznie program dostępny dla każdego użytkownika-turysty bez żadnych opłat </w:t>
      </w:r>
      <w:r>
        <w:rPr/>
        <w:fldChar w:fldCharType="begin"/>
      </w:r>
      <w:r>
        <w:rPr/>
        <w:instrText> REF artykul_1 \h </w:instrText>
      </w:r>
      <w:r>
        <w:rPr/>
        <w:fldChar w:fldCharType="separate"/>
      </w:r>
      <w:r>
        <w:rPr/>
        <w:t>[1]</w:t>
      </w:r>
      <w:r>
        <w:rPr/>
        <w:fldChar w:fldCharType="end"/>
      </w:r>
      <w:r>
        <w:rPr/>
        <w:t>. Na trójwymiarowym modelu kuli ziemskiej „z lotu ptaka” wyświetlana jest informacja o miejscach na Ziemi. Google Earth to dobry sposób dla promowania turystycznych przedsiębiorstw. Każda firma może oznaczyć miejsce, gdzie jest zlokalizowana. W tagu, przypisanym danemu miejscu, firma może podać informację, taką jak, na przykład, link do strony internetowej.</w:t>
      </w:r>
    </w:p>
    <w:p>
      <w:pPr>
        <w:pStyle w:val="Tretekstu"/>
        <w:rPr/>
      </w:pPr>
      <w:r>
        <w:rPr/>
        <w:t xml:space="preserve">Kolejnym przykładem funkcji służącej rozwojowi internetowej turystyki są prezentacje multimedialne, zwane wirtualnymi wycieczkami, zawierające sferyczne panoramy wysokiej jakości </w:t>
      </w:r>
      <w:r>
        <w:rPr/>
        <w:fldChar w:fldCharType="begin"/>
      </w:r>
      <w:r>
        <w:rPr/>
        <w:instrText> REF artykul_1 \h </w:instrText>
      </w:r>
      <w:r>
        <w:rPr/>
        <w:fldChar w:fldCharType="separate"/>
      </w:r>
      <w:r>
        <w:rPr/>
        <w:t>[1]</w:t>
      </w:r>
      <w:r>
        <w:rPr/>
        <w:fldChar w:fldCharType="end"/>
      </w:r>
      <w:r>
        <w:rPr/>
        <w:t>.  Dzięki przedstawieniu w taki sposób wydarzeń oraz turystycznego miejsca turysta weryfikuje wyobrażenia , dotyczące  danego zabytku  na długo przed dokonaniem wycieczki. Bowiem czasami informacja, zawarta w ulotce od danego dostawcy oraz rekomendacja znajomych może okazać niewystarczająca dla osoby podróżującej. Wirtualna wycieczka może dać pewność, że miejsce albo wydarzenie jest warte odwiedzenia.</w:t>
      </w:r>
    </w:p>
    <w:p>
      <w:pPr>
        <w:pStyle w:val="Tretekstu"/>
        <w:rPr/>
      </w:pPr>
      <w:r>
        <w:rPr/>
        <w:t xml:space="preserve">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w:t>
      </w:r>
      <w:r>
        <w:rPr/>
        <w:fldChar w:fldCharType="begin"/>
      </w:r>
      <w:r>
        <w:rPr/>
        <w:instrText> REF artykul_1 \h </w:instrText>
      </w:r>
      <w:r>
        <w:rPr/>
        <w:fldChar w:fldCharType="separate"/>
      </w:r>
      <w:r>
        <w:rPr/>
        <w:t>[1]</w:t>
      </w:r>
      <w:r>
        <w:rPr/>
        <w:fldChar w:fldCharType="end"/>
      </w:r>
      <w:r>
        <w:rPr/>
        <w:t>.</w:t>
      </w:r>
    </w:p>
    <w:p>
      <w:pPr>
        <w:pStyle w:val="Tretekstu"/>
        <w:rPr/>
      </w:pPr>
      <w:r>
        <w:rPr/>
        <w:t xml:space="preserve">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w:t>
      </w:r>
      <w:r>
        <w:rPr/>
        <w:fldChar w:fldCharType="begin"/>
      </w:r>
      <w:r>
        <w:rPr/>
        <w:instrText> REF artykul_1 \h </w:instrText>
      </w:r>
      <w:r>
        <w:rPr/>
        <w:fldChar w:fldCharType="separate"/>
      </w:r>
      <w:r>
        <w:rPr/>
        <w:t>[1]</w:t>
      </w:r>
      <w:r>
        <w:rPr/>
        <w:fldChar w:fldCharType="end"/>
      </w:r>
      <w:r>
        <w:rPr/>
        <w:t>.</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w:t>
      </w:r>
      <w:r>
        <w:rPr/>
        <w:fldChar w:fldCharType="begin"/>
      </w:r>
      <w:r>
        <w:rPr/>
        <w:instrText> REF artykul_2 \h </w:instrText>
      </w:r>
      <w:r>
        <w:rPr/>
        <w:fldChar w:fldCharType="separate"/>
      </w:r>
      <w:r>
        <w:rPr/>
        <w:t>2</w:t>
      </w:r>
      <w:r>
        <w:rPr/>
        <w:fldChar w:fldCharType="end"/>
      </w:r>
      <w:r>
        <w:rPr/>
        <w:t>].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tzw. Beacony – zewnętrzne urządzenia, komunikujące się ze smartfonem za pomocą BT oraz pełniące  logikę biznesową danej aplikacji.</w:t>
      </w:r>
    </w:p>
    <w:p>
      <w:pPr>
        <w:pStyle w:val="Tretekstu"/>
        <w:rPr/>
      </w:pPr>
      <w:r>
        <w:rPr/>
        <w:t>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w:t>
      </w:r>
      <w:r>
        <w:rPr/>
        <w:fldChar w:fldCharType="begin"/>
      </w:r>
      <w:r>
        <w:rPr/>
        <w:instrText> REF artykul_2 \h </w:instrText>
      </w:r>
      <w:r>
        <w:rPr/>
        <w:fldChar w:fldCharType="separate"/>
      </w:r>
      <w:r>
        <w:rPr/>
        <w:t>2</w:t>
      </w:r>
      <w:r>
        <w:rPr/>
        <w:fldChar w:fldCharType="end"/>
      </w:r>
      <w:r>
        <w:rPr/>
        <w:t xml:space="preserve">]). </w:t>
      </w:r>
    </w:p>
    <w:p>
      <w:pPr>
        <w:pStyle w:val="Tretekstu"/>
        <w:rPr/>
      </w:pPr>
      <w:r>
        <w:rPr/>
        <w:t>Miejskie przewodniki mobilne (ang. city mobile guides, m-guides) to aplikacje mobilne, których głównym zadaniem jest ułatwienie wyszukiwania w trakcie wyjazdów turystycznych potrzebnych obiektów [</w:t>
      </w:r>
      <w:r>
        <w:rPr/>
        <w:fldChar w:fldCharType="begin"/>
      </w:r>
      <w:r>
        <w:rPr/>
        <w:instrText> REF artykul_2 \h </w:instrText>
      </w:r>
      <w:r>
        <w:rPr/>
        <w:fldChar w:fldCharType="separate"/>
      </w:r>
      <w:r>
        <w:rPr/>
        <w:t>2</w:t>
      </w:r>
      <w:r>
        <w:rPr/>
        <w:fldChar w:fldCharType="end"/>
      </w:r>
      <w:r>
        <w:rPr/>
        <w:t>].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w:t>
      </w:r>
      <w:r>
        <w:rPr/>
        <w:fldChar w:fldCharType="begin"/>
      </w:r>
      <w:r>
        <w:rPr/>
        <w:instrText> REF artykul_2 \h </w:instrText>
      </w:r>
      <w:r>
        <w:rPr/>
        <w:fldChar w:fldCharType="separate"/>
      </w:r>
      <w:r>
        <w:rPr/>
        <w:t>2</w:t>
      </w:r>
      <w:r>
        <w:rPr/>
        <w:fldChar w:fldCharType="end"/>
      </w:r>
      <w:r>
        <w:rPr/>
        <w:t>]. Dzięki GPS, też pozwalają na znalezienie najbliższego przystanku MPK. Takie aplikacje mogą być użyteczne nie tylko dla turystów, ale też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w:t>
      </w:r>
      <w:r>
        <w:rPr/>
        <w:fldChar w:fldCharType="begin"/>
      </w:r>
      <w:r>
        <w:rPr/>
        <w:instrText> REF artykul_2 \h </w:instrText>
      </w:r>
      <w:r>
        <w:rPr/>
        <w:fldChar w:fldCharType="separate"/>
      </w:r>
      <w:r>
        <w:rPr/>
        <w:t>2</w:t>
      </w:r>
      <w:r>
        <w:rPr/>
        <w:fldChar w:fldCharType="end"/>
      </w:r>
      <w:r>
        <w:rPr/>
        <w:t>].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platformy rozszerzonej rzeczywistości Layar, udostępniona przez firmę MobileMS.</w:t>
      </w:r>
    </w:p>
    <w:p>
      <w:pPr>
        <w:pStyle w:val="Tytupodrozdziau"/>
        <w:rPr/>
      </w:pPr>
      <w:bookmarkStart w:id="203" w:name="__RefHeading___Toc912_3645646421"/>
      <w:bookmarkEnd w:id="203"/>
      <w:r>
        <w:rPr/>
        <w:t xml:space="preserve">2.2 System Operacyjny Android </w:t>
      </w:r>
    </w:p>
    <w:p>
      <w:pPr>
        <w:pStyle w:val="Tretekstu"/>
        <w:rPr/>
      </w:pPr>
      <w:r>
        <w:rPr/>
        <w:t xml:space="preserve">System Android nie potrzebuje reklamy. Jest to jeden z najpopularniejszych systemów na współczesne urządzenia mobilne (obok iOS i Windows Phone). Twórcy danego systemu mieli intencję stworzenia zaawansowanego systemu dla kamer cyfrowych, jednak z wzrostem zapotrzebowania rynku na smartfony a także tablety i innego rodzaju urządzenia mobilne system został rozszerzony funkcjonalności na podstawie preferencji użytkowników tych platform . Największymi konkurentami w tamte czasy były platformy Symbian oraz Windows Mobile. </w:t>
      </w:r>
    </w:p>
    <w:p>
      <w:pPr>
        <w:pStyle w:val="Tretekstu"/>
        <w:rPr/>
      </w:pPr>
      <w:r>
        <w:rPr/>
        <w:t>Android w wersji 1.0 po wyjściu na rynek mógł pochwalić się zunifikowaną witryną aplikacji, którą była aplikacja Android Market (teraz Google Play), wbudowaną wyszukiwarką Google Search, aplikacją Gmail, synchronizacją kontaktów z serwisami Google oraz kalendarzem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dedykowaną aplikacją YouTube [</w:t>
      </w:r>
      <w:r>
        <w:rPr/>
        <w:fldChar w:fldCharType="begin"/>
      </w:r>
      <w:r>
        <w:rPr/>
        <w:instrText> REF elektron_1 \h </w:instrText>
      </w:r>
      <w:r>
        <w:rPr/>
        <w:fldChar w:fldCharType="separate"/>
      </w:r>
      <w:r>
        <w:rPr/>
        <w:t>3</w:t>
      </w:r>
      <w:r>
        <w:rPr/>
        <w:fldChar w:fldCharType="end"/>
      </w:r>
      <w:r>
        <w:rPr/>
        <w:t>].</w:t>
      </w:r>
    </w:p>
    <w:p>
      <w:pPr>
        <w:pStyle w:val="Tretekstu"/>
        <w:rPr/>
      </w:pPr>
      <w:r>
        <w:rPr/>
        <w:t>Aktualna wersja systemu Android w czasie pisania pracy dyplomowej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i serwisach, a także program antywirusowy Google Play Protect. [</w:t>
      </w:r>
      <w:r>
        <w:rPr/>
        <w:fldChar w:fldCharType="begin"/>
      </w:r>
      <w:r>
        <w:rPr/>
        <w:instrText> REF elektron_2 \h </w:instrText>
      </w:r>
      <w:r>
        <w:rPr/>
        <w:fldChar w:fldCharType="separate"/>
      </w:r>
      <w:r>
        <w:rPr/>
        <w:t>4</w:t>
      </w:r>
      <w:r>
        <w:rPr/>
        <w:fldChar w:fldCharType="end"/>
      </w:r>
      <w:r>
        <w:rPr/>
        <w:t xml:space="preserve">]  </w:t>
      </w:r>
    </w:p>
    <w:p>
      <w:pPr>
        <w:pStyle w:val="Tretekstu"/>
        <w:rPr/>
      </w:pPr>
      <w:r>
        <w:rPr/>
        <w:t>Docelową platformą projektu jest  system Android w wersji 4.2 (Jelly Bean), co pokrywa większość urządzeń, dostępnych na rynku (według wskazówek środowiska Android Studio jest to blisko 97 %).</w:t>
      </w:r>
    </w:p>
    <w:p>
      <w:pPr>
        <w:pStyle w:val="Tytupodrozdziau"/>
        <w:rPr/>
      </w:pPr>
      <w:bookmarkStart w:id="204" w:name="__RefHeading___Toc898_241114830"/>
      <w:bookmarkEnd w:id="204"/>
      <w:r>
        <w:rPr/>
        <w:t>2.3 Android Studio</w:t>
      </w:r>
    </w:p>
    <w:p>
      <w:pPr>
        <w:pStyle w:val="Tretekstu"/>
        <w:rPr/>
      </w:pPr>
      <w:r>
        <w:rPr/>
        <w:t>Android Studio to oparte na IntelliJ kompletne środowisko (IDE) w którym zarówno początkujący jak i zaawansowani developerzy mogą pisać i projektować swoje aplikacje. [</w:t>
      </w:r>
      <w:r>
        <w:rPr/>
        <w:fldChar w:fldCharType="begin"/>
      </w:r>
      <w:r>
        <w:rPr/>
        <w:instrText> REF elektron_3 \h </w:instrText>
      </w:r>
      <w:r>
        <w:rPr/>
        <w:fldChar w:fldCharType="separate"/>
      </w:r>
      <w:r>
        <w:rPr/>
        <w:t>5</w:t>
      </w:r>
      <w:r>
        <w:rPr/>
        <w:fldChar w:fldCharType="end"/>
      </w:r>
      <w:r>
        <w:rPr/>
        <w:t>]</w:t>
      </w:r>
    </w:p>
    <w:p>
      <w:pPr>
        <w:pStyle w:val="Tretekstu"/>
        <w:rPr/>
      </w:pPr>
      <w:r>
        <w:rPr/>
        <w:t>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innych projektach, tworzonych zarówno na tym środowisku programistycznym, jak i na alternatywnych środowiskach (Eclipse, QT Creator, pakiet tworzenia aplikacji mobilnych Flutter) poprzez mechanizm połączenia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których w postaci DSL (ang. Domain-Specific Language)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t>Pobieranie narzędzi oraz rozszerzeń, wspierających implementację wymaganej  logiki biznesowej, dodatkowe funkcjonalności (użycie natywnych funkcjonalności do ABI  – Aplication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własne urządzenie ze swoją architekturą oraz technicznymi parametrami – ilość rdzeni CPU, RAM oraz rozdzielczość ekranu. AVD Manager pozwala na jednoczesne uruchomienie wielu wirtualnych urządzeń co znaczy, że nic nie stoi na przeszkodzie testować aplikację równolegle.</w:t>
      </w:r>
    </w:p>
    <w:p>
      <w:pPr>
        <w:pStyle w:val="Tretekstu"/>
        <w:rPr/>
      </w:pPr>
      <w:r>
        <w:rPr/>
        <w:t xml:space="preserve">Realizowany projekt jest utworzony w IDE Android Studio wersji 3.3.1 z pluginem Gradle 3.3.1   oraz Build Tools w wersji 27.0.3. </w:t>
      </w:r>
    </w:p>
    <w:p>
      <w:pPr>
        <w:pStyle w:val="Tretekstu"/>
        <w:rPr/>
      </w:pPr>
      <w:r>
        <w:rPr/>
        <w:t>Przetestowany projekt był na urządzeniu Honor 6X z wersją Android 7.0 Nougat oraz Nexus 4 z Android 5.0 Lollipop (wirtualne urządzenie, utworzone w AVD Manager).</w:t>
      </w:r>
    </w:p>
    <w:p>
      <w:pPr>
        <w:pStyle w:val="Tytupodrozdziau"/>
        <w:rPr/>
      </w:pPr>
      <w:bookmarkStart w:id="205" w:name="__RefHeading___Toc900_241114830"/>
      <w:bookmarkEnd w:id="205"/>
      <w:r>
        <w:rPr/>
        <w:t>2.4 Język Java</w:t>
      </w:r>
    </w:p>
    <w:p>
      <w:pPr>
        <w:pStyle w:val="Tretekstu"/>
        <w:rPr/>
      </w:pPr>
      <w:r>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t xml:space="preserve">, </w:t>
      </w:r>
      <w:r>
        <w:rPr>
          <w:rStyle w:val="Wyrnienie"/>
          <w:i w:val="false"/>
          <w:iCs w:val="false"/>
        </w:rPr>
        <w:t>przenośności</w:t>
      </w:r>
      <w:r>
        <w:rPr/>
        <w:t xml:space="preserve"> i </w:t>
      </w:r>
      <w:r>
        <w:rPr>
          <w:rStyle w:val="Wyrnienie"/>
          <w:i w:val="false"/>
          <w:iCs w:val="false"/>
        </w:rPr>
        <w:t>niezależności od architektury</w:t>
      </w:r>
      <w:r>
        <w:rPr/>
        <w:t>, nowy język w krótkim czasie stał się hitem. [</w:t>
      </w:r>
      <w:r>
        <w:rPr/>
        <w:fldChar w:fldCharType="begin"/>
      </w:r>
      <w:r>
        <w:rPr/>
        <w:instrText> REF elektron_4 \h </w:instrText>
      </w:r>
      <w:r>
        <w:rPr/>
        <w:fldChar w:fldCharType="separate"/>
      </w:r>
      <w:r>
        <w:rPr/>
        <w:t>6</w:t>
      </w:r>
      <w:r>
        <w:rPr/>
        <w:fldChar w:fldCharType="end"/>
      </w:r>
      <w:r>
        <w:rPr/>
        <w:t>]</w:t>
      </w:r>
    </w:p>
    <w:p>
      <w:pPr>
        <w:pStyle w:val="Tretekstu"/>
        <w:rPr/>
      </w:pPr>
      <w:r>
        <w:rPr/>
      </w:r>
    </w:p>
    <w:p>
      <w:pPr>
        <w:pStyle w:val="Tretekstu"/>
        <w:rPr/>
      </w:pPr>
      <w:r>
        <w:rPr/>
      </w:r>
    </w:p>
    <w:p>
      <w:pPr>
        <w:pStyle w:val="Tretekstu"/>
        <w:rPr/>
      </w:pPr>
      <w:r>
        <w:rPr/>
      </w:r>
    </w:p>
    <w:p>
      <w:pPr>
        <w:pStyle w:val="Tretekstu"/>
        <w:rPr/>
      </w:pPr>
      <w:r>
        <w:rPr/>
      </w:r>
    </w:p>
    <w:p>
      <w:pPr>
        <w:pStyle w:val="Tretekstu"/>
        <w:rPr/>
      </w:pPr>
      <w:r>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t xml:space="preserve">. Ponieważ operacja kompilacji dokonuje się </w:t>
      </w:r>
      <w:r>
        <w:rPr>
          <w:rStyle w:val="Q"/>
        </w:rPr>
        <w:t>w locie</w:t>
      </w:r>
      <w:r>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206" w:name="__RefHeading___Toc556_2369495726"/>
      <w:bookmarkEnd w:id="206"/>
      <w:r>
        <w:rPr/>
        <w:t>2.5  Serwis Google Maps</w:t>
      </w:r>
    </w:p>
    <w:p>
      <w:pPr>
        <w:pStyle w:val="Tretekstu"/>
        <w:rPr/>
      </w:pPr>
      <w:r>
        <w:rPr/>
        <w:t>Google Maps to nowoczesna i zaawansowana usługa, oferowana pierwotnie wyłącznie w serwisie maps.google.com. Z czasem jej producent - firma Google - udostępniła pierwszą wersję API, która umożliwiała "osadzenie" mapy na dowolnej stronie internetowej. [</w:t>
      </w:r>
      <w:r>
        <w:rPr/>
        <w:fldChar w:fldCharType="begin"/>
      </w:r>
      <w:r>
        <w:rPr/>
        <w:instrText> REF elektron_5 \h </w:instrText>
      </w:r>
      <w:r>
        <w:rPr/>
        <w:fldChar w:fldCharType="separate"/>
      </w:r>
      <w:r>
        <w:rPr/>
        <w:t>7</w:t>
      </w:r>
      <w:r>
        <w:rPr/>
        <w:fldChar w:fldCharType="end"/>
      </w:r>
      <w:r>
        <w:rPr/>
        <w:t>]</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osadzenia widoku kartograficznego jak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(rys. 2.1)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207" w:name="rys21"/>
      <w:r>
        <w:rPr/>
        <w:t xml:space="preserve">Rys. 2.1  Dodanie przykładowego projektu na Google Maps Platform </w:t>
      </w:r>
      <w:bookmarkEnd w:id="207"/>
    </w:p>
    <w:p>
      <w:pPr>
        <w:pStyle w:val="Tretekstu"/>
        <w:rPr/>
      </w:pPr>
      <w:r>
        <w:rPr/>
        <w:t xml:space="preserve">Oprócz możliwości interakcji z Google Maps za pomocą natywnych klientów, dostarczanych poprzez Google Maps SDK, istnieje też komunikacja  za pomocą REST API Google Maps. </w:t>
      </w:r>
    </w:p>
    <w:p>
      <w:pPr>
        <w:pStyle w:val="Tretekstu"/>
        <w:rPr/>
      </w:pPr>
      <w:r>
        <w:rPr/>
        <w:t>W danym projekcie wykorzystany jest SDK do Google Maps w wersji 16.0.0</w:t>
      </w:r>
    </w:p>
    <w:p>
      <w:pPr>
        <w:pStyle w:val="Tretekstu"/>
        <w:rPr/>
      </w:pPr>
      <w:r>
        <w:rPr/>
      </w:r>
    </w:p>
    <w:p>
      <w:pPr>
        <w:pStyle w:val="Tytupodrozdziau"/>
        <w:rPr/>
      </w:pPr>
      <w:bookmarkStart w:id="208" w:name="__RefHeading___Toc562_2369495726"/>
      <w:bookmarkEnd w:id="208"/>
      <w:r>
        <w:rPr/>
        <w:t>2.6 Google Firebase</w:t>
      </w:r>
    </w:p>
    <w:p>
      <w:pPr>
        <w:pStyle w:val="Tretekstu"/>
        <w:rPr/>
      </w:pPr>
      <w:r>
        <w:rPr/>
        <w:t>Firebase to darmowe  narzędzie od Google, w pierwotnych wersjach wykorzystywane głównie dla reklamy, analizy popularności aplikacji na podstawie danych z Google Play Store oraz monetyzacji aplikacji (na przykład, przez wykorzystanie wbudowanego serwisu dla wyświetlania w niej reklam od partnerów), jednak w ostatnich dwóch latach jest szeroko stosowany, jako  chmurowy serwis, w którym jest dostarczana pełna funkcjonalność dla aplikacji mobilnych</w:t>
      </w:r>
      <w:r>
        <w:rPr/>
        <w:commentReference w:id="0"/>
      </w:r>
      <w:r>
        <w:rPr/>
        <w:t>. Firebase jest możliwy do integracji z systemami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marketingowych w szczególności tym, którzy korzystają z AdWords</w:t>
      </w:r>
      <w:r>
        <w:rPr/>
        <w:t xml:space="preserve"> do promocji swojej aplikacji. W szczególności tym, że wykorzystuje  zaawansowane metody reklam celowych, wykorzystujących listy remarketingowe. Firebase ma również integrację z około 50 innymi sieciami reklamowymi, głównie działającymi na rynku amerykańskim. [</w:t>
      </w:r>
      <w:r>
        <w:rPr/>
        <w:fldChar w:fldCharType="begin"/>
      </w:r>
      <w:r>
        <w:rPr/>
        <w:instrText> REF elektron_6 \h </w:instrText>
      </w:r>
      <w:r>
        <w:rPr/>
        <w:fldChar w:fldCharType="separate"/>
      </w:r>
      <w:r>
        <w:rPr/>
        <w:t>8</w:t>
      </w:r>
      <w:r>
        <w:rPr/>
        <w:fldChar w:fldCharType="end"/>
      </w:r>
      <w:r>
        <w:rPr/>
        <w:t xml:space="preserve">] Oprócz funkcji dla analityki danych oraz zarządzania reklamami w aplikacji, Firebase dostarcza całkowity backend dla końcowego systemu klienckiego (w tym przypadku aplikacja Android). Między innymi w skład Firebase wchodzi Firebase Realtime Database – nowoczesna baza NoSQL w chmurze Google, zawierająca dokument, w którym znajdują się wejścia (wpisy). Każdy wpis może być dziedziczony od głównego katalogu ( „/” ) albo wpisu 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p>
    <w:p>
      <w:pPr>
        <w:pStyle w:val="Tretekstu"/>
        <w:rPr/>
      </w:pPr>
      <w:r>
        <w:rPr/>
        <w:t>Szczególnej warto wspomnieć o Firebase Cloud Functions (w skrócie FCF), który 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móc zarządzać uruchomieniem tych funkcji (wysłanie do serwera FCF) oraz definiować w jakiej chwili musi być uruchomiona.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wywołania funkcji. Dla realizacji mechanizmu autentykacji jest użyte narzędzie Firebase Auth.</w:t>
      </w:r>
    </w:p>
    <w:p>
      <w:pPr>
        <w:pStyle w:val="Tyturozdziau"/>
        <w:rPr/>
      </w:pPr>
      <w:bookmarkStart w:id="209" w:name="__RefHeading___Toc902_241114830"/>
      <w:bookmarkEnd w:id="209"/>
      <w:r>
        <w:rPr/>
        <w:t>3 SPECYFIKACJA PROJEKTU</w:t>
      </w:r>
    </w:p>
    <w:p>
      <w:pPr>
        <w:pStyle w:val="Tytupodrozdziau"/>
        <w:rPr/>
      </w:pPr>
      <w:bookmarkStart w:id="210" w:name="__RefHeading___Toc2550_2617453702"/>
      <w:bookmarkEnd w:id="210"/>
      <w:r>
        <w:rPr/>
        <w:t>3.1 Wymagania techniczne oraz opis funkcji</w:t>
      </w:r>
    </w:p>
    <w:p>
      <w:pPr>
        <w:pStyle w:val="Tretekstu"/>
        <w:rPr/>
      </w:pPr>
      <w:r>
        <w:rPr/>
        <w:t>Dany projekt odpowiada następującym wymaganiom:</w:t>
      </w:r>
    </w:p>
    <w:p>
      <w:pPr>
        <w:pStyle w:val="Tretekstu"/>
        <w:numPr>
          <w:ilvl w:val="0"/>
          <w:numId w:val="2"/>
        </w:numPr>
        <w:rPr/>
      </w:pPr>
      <w:r>
        <w:rPr/>
        <w:t>Realizacja interakcji między Kierowcą a Klientem przez aplikację oraz mechanizmu notyfikacji wewnątrz niej i Zgłoszenia, za pomocą których Klient i Kierowcą mogą wyświetlać szczegóły (lokalizacja początkowa oraz końcowa, zgłoszona przez Klienta).</w:t>
      </w:r>
    </w:p>
    <w:p>
      <w:pPr>
        <w:pStyle w:val="Tretekstu"/>
        <w:numPr>
          <w:ilvl w:val="0"/>
          <w:numId w:val="2"/>
        </w:numPr>
        <w:rPr/>
      </w:pPr>
      <w:r>
        <w:rPr/>
        <w:t>Możliwość definicji Trasy przez Kierowcę w widoku mapy, używając serwisu Google Maps, w którym pierwszy wybiera po kolei punkty dla Trasy, a serwis Google Directions wylicza ścieżkę, dokonując jej optymalizacji  pod kątem czasu przejazdu między poszczególnymi Punktami oraz obciążenia drogi (obecności korków na drogach).</w:t>
      </w:r>
    </w:p>
    <w:p>
      <w:pPr>
        <w:pStyle w:val="Tretekstu"/>
        <w:numPr>
          <w:ilvl w:val="0"/>
          <w:numId w:val="2"/>
        </w:numPr>
        <w:rPr/>
      </w:pPr>
      <w:r>
        <w:rPr/>
        <w:t>Zapisanie Tras w bazie w historii przejazdów Kierowcy dla możliwości zobaczenia ich w przyszłości oraz wyliczenie czasu przejazdu dla każdej z tras.</w:t>
      </w:r>
    </w:p>
    <w:p>
      <w:pPr>
        <w:pStyle w:val="Tretekstu"/>
        <w:numPr>
          <w:ilvl w:val="0"/>
          <w:numId w:val="2"/>
        </w:numPr>
        <w:rPr/>
      </w:pPr>
      <w:r>
        <w:rPr/>
        <w:t>Użycie chmurowej architektury dla swobodnego dostępu przez użytkowników do danych oraz oszczędzania kosztów w utrzymaniu własnych serwerów do autoryzacji i przechowywania danych i funkcjonalności.</w:t>
      </w:r>
    </w:p>
    <w:p>
      <w:pPr>
        <w:pStyle w:val="Tretekstu"/>
        <w:numPr>
          <w:ilvl w:val="0"/>
          <w:numId w:val="2"/>
        </w:numPr>
        <w:rPr/>
      </w:pPr>
      <w:r>
        <w:rPr/>
        <w:t>Dopasowanie serwisu Firebase Auth, który służy dla autoryzacji użytkownika (Kierowcy lub Klienta). Dla autoryzacji używa się wbudowany mechanizm, który używa konto Google (domena gmail.com) oraz hasło dla weryfikacji informacji o użytkowniku.</w:t>
      </w:r>
    </w:p>
    <w:p>
      <w:pPr>
        <w:pStyle w:val="Tretekstu"/>
        <w:numPr>
          <w:ilvl w:val="0"/>
          <w:numId w:val="2"/>
        </w:numPr>
        <w:rPr/>
      </w:pPr>
      <w:r>
        <w:rPr/>
        <w:t>Implementacja szybkiego dostępu do danych (zapisu, odczytu), co  jest wbudowane w serwisie Firebase Realtime Database. W tej bazie, mianowicie, zapisane dane o bieżącej lokalizacji Kierowcy na mapie oraz Trasy, definiowane przez Kierowców i Zgłoszenia z aktualnym statusem.</w:t>
      </w:r>
    </w:p>
    <w:p>
      <w:pPr>
        <w:pStyle w:val="Tretekstu"/>
        <w:numPr>
          <w:ilvl w:val="0"/>
          <w:numId w:val="2"/>
        </w:numPr>
        <w:rPr/>
      </w:pPr>
      <w:r>
        <w:rPr/>
        <w:t>Klient na głównym widoku w aplikacji widzi listę wszystkich Kierowców, którzy są partnerami danej aplikacji (czyli są zarejestrowane) oraz ich aktualne Trasy wraz ze szczegółami transportu, które włączają ilość wolnych miejsc, wolną przestrzeń bagażu w bagażniku oraz  miejsc w salonie na bagaż podręczny.</w:t>
      </w:r>
    </w:p>
    <w:p>
      <w:pPr>
        <w:pStyle w:val="Tretekstu"/>
        <w:ind w:left="780" w:hanging="0"/>
        <w:rPr/>
      </w:pPr>
      <w:r>
        <w:rPr/>
        <w:t xml:space="preserve">Klient ma następujące możliwości w aplikacji: rejestracja za pomocą serwisu Firebase Auth, logowanie do aplikacji dla dostępu do wymienionych funkcjonalności, tworzenia Zgłoszenia do wybranego Kierowcy, anulowanie Zgłoszenia (rys. 3.1). </w:t>
      </w:r>
    </w:p>
    <w:p>
      <w:pPr>
        <w:pStyle w:val="Normal"/>
        <w:keepNext w:val="true"/>
        <w:ind w:left="780" w:hanging="0"/>
        <w:jc w:val="center"/>
        <w:rPr/>
      </w:pPr>
      <w:r>
        <w:rPr/>
        <w:drawing>
          <wp:inline distT="0" distB="0" distL="0" distR="0">
            <wp:extent cx="4397375" cy="2617470"/>
            <wp:effectExtent l="0" t="0" r="0" b="0"/>
            <wp:docPr id="5"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37" descr=""/>
                    <pic:cNvPicPr>
                      <a:picLocks noChangeAspect="1" noChangeArrowheads="1"/>
                    </pic:cNvPicPr>
                  </pic:nvPicPr>
                  <pic:blipFill>
                    <a:blip r:embed="rId6"/>
                    <a:srcRect l="-28" t="-38" r="-28" b="-38"/>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211" w:name="rys31"/>
      <w:r>
        <w:rPr/>
        <w:t>Rys. 3.1  Przypadki użycia dla Klienta</w:t>
      </w:r>
      <w:bookmarkEnd w:id="211"/>
      <w:r>
        <w:rPr/>
        <w:t xml:space="preserve"> </w:t>
      </w:r>
    </w:p>
    <w:p>
      <w:pPr>
        <w:pStyle w:val="Tretekstu"/>
        <w:ind w:left="780" w:hanging="0"/>
        <w:rPr/>
      </w:pPr>
      <w:r>
        <w:rPr/>
      </w:r>
    </w:p>
    <w:p>
      <w:pPr>
        <w:pStyle w:val="Tretekstu"/>
        <w:ind w:left="780" w:hanging="0"/>
        <w:rPr/>
      </w:pPr>
      <w:r>
        <w:rPr/>
        <w:t xml:space="preserve">Kierowca,  oprócz możliwości rejestrowania i logowania, dodaje nową Trasę, wybiera Trasę z historii, może zaakceptować lub wycofać zgłoszenie oraz rozpocząć jazdę Trasy i zadeklarować jej ukończenie (rys.3.2) </w:t>
      </w:r>
    </w:p>
    <w:p>
      <w:pPr>
        <w:pStyle w:val="Normal"/>
        <w:keepNext w:val="true"/>
        <w:ind w:left="780" w:hanging="0"/>
        <w:jc w:val="center"/>
        <w:rPr/>
      </w:pPr>
      <w:r>
        <w:rPr/>
        <w:drawing>
          <wp:inline distT="0" distB="0" distL="0" distR="0">
            <wp:extent cx="4397375" cy="2617470"/>
            <wp:effectExtent l="0" t="0" r="0" b="0"/>
            <wp:docPr id="6"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8" descr=""/>
                    <pic:cNvPicPr>
                      <a:picLocks noChangeAspect="1" noChangeArrowheads="1"/>
                    </pic:cNvPicPr>
                  </pic:nvPicPr>
                  <pic:blipFill>
                    <a:blip r:embed="rId7"/>
                    <a:srcRect l="-20" t="-36" r="-20" b="-36"/>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212" w:name="rys32"/>
      <w:r>
        <w:rPr/>
        <w:t>Rys. 3.2  Przypadki użycia dla Kierowcy</w:t>
      </w:r>
      <w:bookmarkEnd w:id="212"/>
      <w:r>
        <w:rPr/>
        <w:t xml:space="preserve"> </w:t>
      </w:r>
    </w:p>
    <w:p>
      <w:pPr>
        <w:pStyle w:val="Tretekstu"/>
        <w:rPr/>
      </w:pPr>
      <w:r>
        <w:rPr/>
      </w:r>
    </w:p>
    <w:p>
      <w:pPr>
        <w:pStyle w:val="Tretekstu"/>
        <w:rPr/>
      </w:pPr>
      <w:r>
        <w:rPr/>
        <w:t xml:space="preserve">Dla dodania Zgłoszenia Klientu trzeba wybrać Kierowcę, który ma zdefiniowaną Trasę dla przejazdu, dodać Punkt początkowy i Punkt końcowy Zgłoszenia, określić ilość osób, bagażu i bagażu podręcznego dla przejazdu i wysłać Zgłoszenie do wybranego Kierowcy, po czym Kierowca dostaje notyfikację o dodaniu nowego Zgłoszenia (rys.3.3). </w:t>
      </w:r>
    </w:p>
    <w:p>
      <w:pPr>
        <w:pStyle w:val="Normal"/>
        <w:keepNext w:val="true"/>
        <w:ind w:left="780" w:hanging="0"/>
        <w:jc w:val="center"/>
        <w:rPr/>
      </w:pPr>
      <w:r>
        <w:rPr/>
        <w:drawing>
          <wp:inline distT="0" distB="0" distL="0" distR="0">
            <wp:extent cx="5349875" cy="3184525"/>
            <wp:effectExtent l="0" t="0" r="0" b="0"/>
            <wp:docPr id="7" name="Obraz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39" descr=""/>
                    <pic:cNvPicPr>
                      <a:picLocks noChangeAspect="1" noChangeArrowheads="1"/>
                    </pic:cNvPicPr>
                  </pic:nvPicPr>
                  <pic:blipFill>
                    <a:blip r:embed="rId8"/>
                    <a:srcRect l="-17" t="-28" r="-17" b="-28"/>
                    <a:stretch>
                      <a:fillRect/>
                    </a:stretch>
                  </pic:blipFill>
                  <pic:spPr bwMode="auto">
                    <a:xfrm>
                      <a:off x="0" y="0"/>
                      <a:ext cx="5349875" cy="3184525"/>
                    </a:xfrm>
                    <a:prstGeom prst="rect">
                      <a:avLst/>
                    </a:prstGeom>
                  </pic:spPr>
                </pic:pic>
              </a:graphicData>
            </a:graphic>
          </wp:inline>
        </w:drawing>
      </w:r>
    </w:p>
    <w:p>
      <w:pPr>
        <w:pStyle w:val="Normal"/>
        <w:ind w:left="780" w:hanging="0"/>
        <w:jc w:val="center"/>
        <w:rPr/>
      </w:pPr>
      <w:bookmarkStart w:id="213" w:name="rys33"/>
      <w:r>
        <w:rPr/>
        <w:t xml:space="preserve">Rys. 3.3  Przebieg tworzenia nowego Zgłoszenia przez Klienta </w:t>
      </w:r>
      <w:bookmarkEnd w:id="213"/>
    </w:p>
    <w:p>
      <w:pPr>
        <w:pStyle w:val="Tretekstu"/>
        <w:rPr/>
      </w:pPr>
      <w:r>
        <w:rPr/>
      </w:r>
    </w:p>
    <w:p>
      <w:pPr>
        <w:pStyle w:val="Tretekstu"/>
        <w:rPr/>
      </w:pPr>
      <w:r>
        <w:rPr/>
        <w:t>Dla anulowania Zgłoszenia Klientu wystarczy wejść w szczegóły Zgłoszenia oraz w przypadku otworzonego statusu Zgłoszenia Anulować go, po czym Kierowca dostaje notyfikację o anulowaniu  (rys.3.4).</w:t>
      </w:r>
    </w:p>
    <w:p>
      <w:pPr>
        <w:pStyle w:val="Normal"/>
        <w:keepNext w:val="true"/>
        <w:ind w:left="780" w:hanging="0"/>
        <w:jc w:val="center"/>
        <w:rPr/>
      </w:pPr>
      <w:r>
        <w:rPr/>
        <w:drawing>
          <wp:inline distT="0" distB="0" distL="0" distR="0">
            <wp:extent cx="3881755" cy="2310765"/>
            <wp:effectExtent l="0" t="0" r="0" b="0"/>
            <wp:docPr id="8" name="Obraz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40" descr=""/>
                    <pic:cNvPicPr>
                      <a:picLocks noChangeAspect="1" noChangeArrowheads="1"/>
                    </pic:cNvPicPr>
                  </pic:nvPicPr>
                  <pic:blipFill>
                    <a:blip r:embed="rId9"/>
                    <a:srcRect l="-24" t="-40" r="-24" b="-40"/>
                    <a:stretch>
                      <a:fillRect/>
                    </a:stretch>
                  </pic:blipFill>
                  <pic:spPr bwMode="auto">
                    <a:xfrm>
                      <a:off x="0" y="0"/>
                      <a:ext cx="3881755" cy="2310765"/>
                    </a:xfrm>
                    <a:prstGeom prst="rect">
                      <a:avLst/>
                    </a:prstGeom>
                  </pic:spPr>
                </pic:pic>
              </a:graphicData>
            </a:graphic>
          </wp:inline>
        </w:drawing>
      </w:r>
    </w:p>
    <w:p>
      <w:pPr>
        <w:pStyle w:val="Normal"/>
        <w:ind w:left="780" w:hanging="0"/>
        <w:jc w:val="center"/>
        <w:rPr/>
      </w:pPr>
      <w:bookmarkStart w:id="214" w:name="rys34"/>
      <w:r>
        <w:rPr/>
        <w:t xml:space="preserve">Rys. 3.4  Przebieg anulowania Zgłoszenia przez Klienta </w:t>
      </w:r>
      <w:bookmarkEnd w:id="214"/>
    </w:p>
    <w:p>
      <w:pPr>
        <w:pStyle w:val="Tretekstu"/>
        <w:rPr/>
      </w:pPr>
      <w:r>
        <w:rPr/>
      </w:r>
    </w:p>
    <w:p>
      <w:pPr>
        <w:pStyle w:val="Tretekstu"/>
        <w:rPr/>
      </w:pPr>
      <w:r>
        <w:rPr/>
        <w:t>Cofnięcie i Akceptacja przez Kierowcę Zgłoszenia od Klienta wygląda podobnie jak wyżej wymienione przypadki.</w:t>
      </w:r>
    </w:p>
    <w:p>
      <w:pPr>
        <w:pStyle w:val="Tretekstu"/>
        <w:rPr/>
      </w:pPr>
      <w:r>
        <w:rPr/>
        <w:t>Przy rozpoczęciu Trasy przez Kierowcę status Trasy jest zmieniony na odpowiedni pod warunkiem, że Trasa jest zdefiniowana, potem rozpoczyna się śledzenie zmian lokalizacji Kierowcy na podstawie zaakceptowanych Zgłoszeń oraz aktualizacja szczegółów autobusu (ilość zajętych miejsc, bagażu oraz bagażu podręcznego w salonie) w przypadku osiągnięcia Punktu końcowego Zgłoszenia od Klienta, a także otrzymanie notyfikacji przez Klienta oraz Kierowcę, kiedy Kierowca znajduje się pobliżu Punktu początkowego Zgłoszenia (rys.3.5).</w:t>
      </w:r>
    </w:p>
    <w:p>
      <w:pPr>
        <w:pStyle w:val="Normal"/>
        <w:keepNext w:val="true"/>
        <w:ind w:left="780" w:hanging="0"/>
        <w:jc w:val="center"/>
        <w:rPr/>
      </w:pPr>
      <w:r>
        <w:rPr/>
        <w:drawing>
          <wp:inline distT="0" distB="0" distL="0" distR="0">
            <wp:extent cx="4369435" cy="5077460"/>
            <wp:effectExtent l="0" t="0" r="0" b="0"/>
            <wp:docPr id="9" name="Obraz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41" descr=""/>
                    <pic:cNvPicPr>
                      <a:picLocks noChangeAspect="1" noChangeArrowheads="1"/>
                    </pic:cNvPicPr>
                  </pic:nvPicPr>
                  <pic:blipFill>
                    <a:blip r:embed="rId10"/>
                    <a:srcRect l="-18" t="-12" r="-18" b="-12"/>
                    <a:stretch>
                      <a:fillRect/>
                    </a:stretch>
                  </pic:blipFill>
                  <pic:spPr bwMode="auto">
                    <a:xfrm>
                      <a:off x="0" y="0"/>
                      <a:ext cx="4369435" cy="5077460"/>
                    </a:xfrm>
                    <a:prstGeom prst="rect">
                      <a:avLst/>
                    </a:prstGeom>
                  </pic:spPr>
                </pic:pic>
              </a:graphicData>
            </a:graphic>
          </wp:inline>
        </w:drawing>
      </w:r>
    </w:p>
    <w:p>
      <w:pPr>
        <w:pStyle w:val="Normal"/>
        <w:ind w:left="780" w:hanging="0"/>
        <w:jc w:val="center"/>
        <w:rPr/>
      </w:pPr>
      <w:bookmarkStart w:id="215" w:name="rys35"/>
      <w:r>
        <w:rPr/>
        <w:t>Rys. 3.5  Przebieg rozpoczęcia jazdy przez Kierowcę</w:t>
      </w:r>
      <w:bookmarkEnd w:id="215"/>
      <w:r>
        <w:rPr/>
        <w:t xml:space="preserve"> </w:t>
      </w:r>
    </w:p>
    <w:p>
      <w:pPr>
        <w:pStyle w:val="Tretekstu"/>
        <w:rPr/>
      </w:pPr>
      <w:r>
        <w:rPr/>
      </w:r>
    </w:p>
    <w:p>
      <w:pPr>
        <w:pStyle w:val="Tretekstu"/>
        <w:rPr/>
      </w:pPr>
      <w:r>
        <w:rPr/>
        <w:t>Przy zakończeniu Trasy przez Kierowcę, jest sprawdzany warunek, czy Punkt końcowy Trasy jest osiągnięty i w razie pozytywnej odpowiedzi Trasa jest archiwizowana (zapisywana do historii przejazdów) oraz widok Trasy jest oczyszczany (rys.3.6).</w:t>
      </w:r>
    </w:p>
    <w:p>
      <w:pPr>
        <w:pStyle w:val="Normal"/>
        <w:keepNext w:val="true"/>
        <w:ind w:left="780" w:hanging="0"/>
        <w:jc w:val="center"/>
        <w:rPr/>
      </w:pPr>
      <w:r>
        <w:rPr/>
        <w:drawing>
          <wp:inline distT="0" distB="0" distL="0" distR="0">
            <wp:extent cx="4397375" cy="2617470"/>
            <wp:effectExtent l="0" t="0" r="0" b="0"/>
            <wp:docPr id="10"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42" descr=""/>
                    <pic:cNvPicPr>
                      <a:picLocks noChangeAspect="1" noChangeArrowheads="1"/>
                    </pic:cNvPicPr>
                  </pic:nvPicPr>
                  <pic:blipFill>
                    <a:blip r:embed="rId11"/>
                    <a:srcRect l="-35" t="-47" r="-35" b="-47"/>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216" w:name="rys36"/>
      <w:r>
        <w:rPr/>
        <w:t>3.6  Przebieg zakończenia jazdy przez Kierowcę</w:t>
      </w:r>
      <w:bookmarkEnd w:id="216"/>
      <w:r>
        <w:rPr/>
        <w:t xml:space="preserve"> </w:t>
      </w:r>
    </w:p>
    <w:p>
      <w:pPr>
        <w:pStyle w:val="Tytupodrozdziau"/>
        <w:rPr/>
      </w:pPr>
      <w:bookmarkStart w:id="217" w:name="__RefHeading___Toc2552_2617453702"/>
      <w:bookmarkEnd w:id="217"/>
      <w:r>
        <w:rPr/>
        <w:t>3.2 Struktura danych</w:t>
      </w:r>
    </w:p>
    <w:p>
      <w:pPr>
        <w:pStyle w:val="Tretekstu"/>
        <w:rPr/>
      </w:pPr>
      <w:r>
        <w:rPr/>
        <w:t>Dane są przedstawione w postaci jednolitego dokumentu, podzielonych na 3 sekcje:</w:t>
      </w:r>
    </w:p>
    <w:p>
      <w:pPr>
        <w:pStyle w:val="Lista"/>
        <w:rPr/>
      </w:pPr>
      <w:r>
        <w:rPr/>
        <w:t>- Kierowcy</w:t>
      </w:r>
    </w:p>
    <w:p>
      <w:pPr>
        <w:pStyle w:val="Lista"/>
        <w:rPr/>
      </w:pPr>
      <w:r>
        <w:rPr/>
        <w:t>- Klienci</w:t>
      </w:r>
    </w:p>
    <w:p>
      <w:pPr>
        <w:pStyle w:val="Lista"/>
        <w:rPr/>
      </w:pPr>
      <w:r>
        <w:rPr/>
        <w:t>- Zgłoszenia</w:t>
      </w:r>
    </w:p>
    <w:p>
      <w:pPr>
        <w:pStyle w:val="Lista"/>
        <w:rPr/>
      </w:pPr>
      <w:r>
        <w:rPr/>
        <w:t xml:space="preserve">Poszczególne sekcje mieszczą listę obiektów, identyfikowanych po kluczu, wygenerowanemu przez serwis Firebase Realtime Database (Kierowców dla sekcji Kierowcy, Zgłoszeń dla sekcji Zgłoszenia). </w:t>
      </w:r>
    </w:p>
    <w:p>
      <w:pPr>
        <w:pStyle w:val="Lista"/>
        <w:rPr/>
      </w:pPr>
      <w:r>
        <w:rPr/>
        <w:t xml:space="preserve">Każdy Kierowca ma następujące atrybuty: imię,  nazwisko, wiek, username (email), aktualna lokalizacja na mapie  (z szerokością oraz długością geograficzną w postaci typu danych Double), Szczegóły Autobusu, gdzie są zapisywane ilość miejsc siedzących, ogólna ilość miejsc (wyliczana jako ilość miejsc siedzących razy 1,7), minimalna ilość miejsc niezbędnych dla przejazdu, pojemność bagażnika, ilość bagażu, która może się zmieścić w salonie, aktualna ilość zajętych miejsc, ilość jednostek bagażu, znajdujących się w bagażniku oraz ilość bagażu podręcznego w salonie na dany moment; także Kierowca ma aktualną Trasę, która ma klucz unikatowy (typu String)  dla identyfikacji, status (Otwarta, W trakcie, Ukończona), czas stworzenia (w postaci znaku czasu w formacie „YYYY-MM-DD HH:mm:ss”), lista punktów, zdefiniowanych przez Kierowcę, oraz, w razie obecności, lista zaakceptowanych przez Kierowcę Zgłoszeń (będą opisane dalej); Kierowca ma listę Tras, które są dodawane przy archiwizacji, dla podglądu w przyszłości. </w:t>
      </w:r>
    </w:p>
    <w:p>
      <w:pPr>
        <w:pStyle w:val="Lista"/>
        <w:rPr/>
      </w:pPr>
      <w:r>
        <w:rPr/>
        <w:t xml:space="preserve">Dla Klienta w bazie zapisywane są dane osobowe (imię i nazwisko) oraz  email, podany przy rejestracji. </w:t>
      </w:r>
    </w:p>
    <w:p>
      <w:pPr>
        <w:pStyle w:val="Lista"/>
        <w:rPr/>
      </w:pPr>
      <w:r>
        <w:rPr/>
        <w:t>Zgłoszenia ma następujące pola zdefiniowane: klucze Klienta, który dodał Zgłoszenie, Kierowcy, do którego to Zgłoszenie jest adresowane oraz Trasy, która jest aktualnie zadeklarowana przez Kierowcę (wszystkie w postaci String), Punkt Początkowy  Zgłoszenia, Punkt Końcowy (oba punkty mają współrzędne geograficzne, jak w przypadku z aktualną lokalizacją Kierowcy), data utworzenia (w formacie „YYYY-MM-DD HH:mm:ss”) oraz liczba zadeklarowanych przez Klienta miejsc w autobusie, jednostek bagażu oraz bagażu podręcznego (reprezentują się liczbą całkowitą), a także aktualny status Zgłoszenia (Otwarte, Anulowane przez Klienta, Wycofane przez Kierowcę, Zaakceptowane przez Kierowcę).</w:t>
      </w:r>
    </w:p>
    <w:p>
      <w:pPr>
        <w:pStyle w:val="Tyturozdziau"/>
        <w:ind w:left="360" w:hanging="0"/>
        <w:rPr/>
      </w:pPr>
      <w:bookmarkStart w:id="218" w:name="__RefHeading___Toc564_2369495726"/>
      <w:bookmarkEnd w:id="218"/>
      <w:r>
        <w:rPr/>
        <w:t>4 IMPLEMENTACJA PROJEKTU</w:t>
      </w:r>
    </w:p>
    <w:p>
      <w:pPr>
        <w:pStyle w:val="Tytupodrozdziau"/>
        <w:rPr/>
      </w:pPr>
      <w:bookmarkStart w:id="219" w:name="__RefHeading___Toc690_1353847358"/>
      <w:bookmarkEnd w:id="219"/>
      <w:r>
        <w:rPr/>
        <w:t>4.1 Logowanie użytkownika</w:t>
      </w:r>
    </w:p>
    <w:p>
      <w:pPr>
        <w:pStyle w:val="Tretekstu"/>
        <w:rPr/>
      </w:pPr>
      <w:r>
        <w:rPr/>
        <w:t>Widok logowania użytkownika (rys. 4.1)</w:t>
      </w:r>
    </w:p>
    <w:p>
      <w:pPr>
        <w:pStyle w:val="Normal"/>
        <w:keepNext w:val="true"/>
        <w:jc w:val="center"/>
        <w:rPr/>
      </w:pPr>
      <w:r>
        <w:rPr/>
        <w:drawing>
          <wp:inline distT="0" distB="0" distL="0" distR="0">
            <wp:extent cx="2225040" cy="3170555"/>
            <wp:effectExtent l="0" t="0" r="0" b="0"/>
            <wp:docPr id="11"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7" descr=""/>
                    <pic:cNvPicPr>
                      <a:picLocks noChangeAspect="1" noChangeArrowheads="1"/>
                    </pic:cNvPicPr>
                  </pic:nvPicPr>
                  <pic:blipFill>
                    <a:blip r:embed="rId12"/>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220" w:name="rys41"/>
      <w:r>
        <w:rPr/>
        <w:t>Rys. 4.1  Widok logowania aplikacji</w:t>
      </w:r>
      <w:bookmarkEnd w:id="220"/>
      <w:r>
        <w:rPr/>
        <w:t xml:space="preserve">  </w:t>
      </w:r>
    </w:p>
    <w:p>
      <w:pPr>
        <w:pStyle w:val="Tretekstu"/>
        <w:rPr/>
      </w:pPr>
      <w:r>
        <w:rPr/>
        <w:t xml:space="preserve">Na rysunku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 Dla szyfrowania hasła serwis autentykacji Firebase Auth wykorzystuje zmodyfikowany algorytm Scrypt. Ważną cechą jest to , że gdy konto użytkownika może być  importowane z innego serwisu (na przykład, konto Google lub Facebook) i hasło użytkownika jest szyfrowane za pomocą innego algorytmu, to Firebase Auth przy pierwszym logowaniu wykona szyfrowanie jeszcze raz, używając domyślnego algorytmu.   </w:t>
      </w:r>
    </w:p>
    <w:p>
      <w:pPr>
        <w:pStyle w:val="Tretekstu"/>
        <w:rPr/>
      </w:pPr>
      <w:r>
        <w:rPr/>
        <w:t>Także na danym widoku można zauważyć przyciski „Zarejestruj się jako Kierowca” oraz „Zarejestruj się jako Klient”, które przekierowują do strony Rejestracji Kierowcy (rozdział 4.2.1) oraz Rejestracji Klienta (rozdział 4.3.1) odpowiednio.</w:t>
      </w:r>
    </w:p>
    <w:p>
      <w:pPr>
        <w:pStyle w:val="Tretekstu"/>
        <w:rPr/>
      </w:pPr>
      <w:r>
        <w:rPr/>
        <w:t>Dla logowania użytkownika w serwisie Firebase Auth warto zainicjalizować instancję serwisu oraz Listener, który powiadamia o zmianie statusu autentykacji użytkownika:</w:t>
      </w:r>
    </w:p>
    <w:p>
      <w:pPr>
        <w:pStyle w:val="Kod"/>
        <w:rPr>
          <w:rFonts w:ascii="Ubuntu Mono" w:hAnsi="Ubuntu Mono"/>
          <w:lang w:val="en-US"/>
        </w:rPr>
      </w:pPr>
      <w:r>
        <w:rPr>
          <w:rFonts w:ascii="Ubuntu Mono" w:hAnsi="Ubuntu Mono"/>
          <w:b/>
          <w:color w:val="660E7A"/>
          <w:lang w:val="en-US"/>
        </w:rPr>
        <w:t xml:space="preserve">mAuth </w:t>
      </w:r>
      <w:r>
        <w:rPr>
          <w:rFonts w:ascii="Ubuntu Mono" w:hAnsi="Ubuntu Mono"/>
          <w:lang w:val="en-US"/>
        </w:rPr>
        <w:t>= FirebaseAuth.</w:t>
      </w:r>
      <w:r>
        <w:rPr>
          <w:rFonts w:ascii="Ubuntu Mono" w:hAnsi="Ubuntu Mono"/>
          <w:i/>
          <w:lang w:val="en-US"/>
        </w:rPr>
        <w:t>getInstance</w:t>
      </w:r>
      <w:r>
        <w:rPr>
          <w:rFonts w:ascii="Ubuntu Mono" w:hAnsi="Ubuntu Mono"/>
          <w:lang w:val="en-US"/>
        </w:rPr>
        <w:t>();</w:t>
      </w:r>
    </w:p>
    <w:p>
      <w:pPr>
        <w:pStyle w:val="Kod"/>
        <w:rPr>
          <w:rFonts w:ascii="Ubuntu Mono" w:hAnsi="Ubuntu Mono"/>
          <w:lang w:val="en-US"/>
        </w:rPr>
      </w:pPr>
      <w:r>
        <w:rPr>
          <w:rFonts w:ascii="Ubuntu Mono" w:hAnsi="Ubuntu Mono"/>
          <w:b/>
          <w:color w:val="660E7A"/>
          <w:lang w:val="en-US"/>
        </w:rPr>
        <w:t xml:space="preserve">mAuthListener </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FirebaseAuth.AuthStateListener()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onAuthStateChanged(</w:t>
      </w:r>
      <w:r>
        <w:rPr>
          <w:rFonts w:ascii="Ubuntu Mono" w:hAnsi="Ubuntu Mono"/>
          <w:color w:val="808000"/>
          <w:lang w:val="en-US"/>
        </w:rPr>
        <w:t xml:space="preserve">@NonNull </w:t>
      </w:r>
      <w:r>
        <w:rPr>
          <w:rFonts w:ascii="Ubuntu Mono" w:hAnsi="Ubuntu Mono"/>
          <w:lang w:val="en-US"/>
        </w:rPr>
        <w:t>FirebaseAuth firebaseAuth) {</w:t>
      </w:r>
    </w:p>
    <w:p>
      <w:pPr>
        <w:pStyle w:val="Kod"/>
        <w:rPr/>
      </w:pPr>
      <w:r>
        <w:rPr>
          <w:rFonts w:ascii="Ubuntu Mono" w:hAnsi="Ubuntu Mono"/>
          <w:lang w:val="en-US"/>
        </w:rPr>
        <w:t xml:space="preserve">        </w:t>
      </w:r>
      <w:r>
        <w:rPr>
          <w:rFonts w:ascii="Ubuntu Mono" w:hAnsi="Ubuntu Mono"/>
        </w:rPr>
        <w:t xml:space="preserve">FirebaseUser user = firebaseAuth.getCurrentUser(); // Pobranie zalogowanego Użytkownika z </w:t>
        <w:tab/>
        <w:tab/>
        <w:t>// serwisu</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w:t>
      </w:r>
    </w:p>
    <w:p>
      <w:pPr>
        <w:pStyle w:val="Tretekstu"/>
        <w:rPr/>
      </w:pPr>
      <w:r>
        <w:rPr/>
        <w:t>Dla logowania w serwisie wystarczy wywołać metodę signInWithEmailAndPassword instancji auth, podajac email oraz hasło w niezaszyfrowanym formacie, po czym wykonać logikę właściwą w OnCompleteListener:</w:t>
      </w:r>
    </w:p>
    <w:p>
      <w:pPr>
        <w:pStyle w:val="Kod"/>
        <w:rPr>
          <w:rFonts w:ascii="Ubuntu Mono" w:hAnsi="Ubuntu Mono"/>
          <w:lang w:val="en-US"/>
        </w:rPr>
      </w:pPr>
      <w:r>
        <w:rPr>
          <w:rFonts w:ascii="Ubuntu Mono" w:hAnsi="Ubuntu Mono"/>
          <w:b/>
          <w:color w:val="660E7A"/>
          <w:lang w:val="en-US"/>
        </w:rPr>
        <w:t>mAuth</w:t>
      </w:r>
      <w:r>
        <w:rPr>
          <w:rFonts w:ascii="Ubuntu Mono" w:hAnsi="Ubuntu Mono"/>
          <w:lang w:val="en-US"/>
        </w:rPr>
        <w:t>.signInWithEmailAndPassword(</w:t>
      </w:r>
      <w:r>
        <w:rPr>
          <w:rFonts w:ascii="Ubuntu Mono" w:hAnsi="Ubuntu Mono"/>
          <w:b/>
          <w:color w:val="660E7A"/>
          <w:lang w:val="en-US"/>
        </w:rPr>
        <w:t>email</w:t>
      </w:r>
      <w:r>
        <w:rPr>
          <w:rFonts w:ascii="Ubuntu Mono" w:hAnsi="Ubuntu Mono"/>
          <w:lang w:val="en-US"/>
        </w:rPr>
        <w:t>.getText().toString(),</w:t>
      </w:r>
    </w:p>
    <w:p>
      <w:pPr>
        <w:pStyle w:val="Kod"/>
        <w:rPr>
          <w:rFonts w:ascii="Ubuntu Mono" w:hAnsi="Ubuntu Mono"/>
          <w:lang w:val="en-US"/>
        </w:rPr>
      </w:pPr>
      <w:r>
        <w:rPr>
          <w:rFonts w:ascii="Ubuntu Mono" w:hAnsi="Ubuntu Mono"/>
          <w:lang w:val="en-US"/>
        </w:rPr>
        <w:t xml:space="preserve">        </w:t>
      </w:r>
      <w:r>
        <w:rPr>
          <w:rFonts w:ascii="Ubuntu Mono" w:hAnsi="Ubuntu Mono"/>
          <w:b/>
          <w:color w:val="660E7A"/>
          <w:lang w:val="en-US"/>
        </w:rPr>
        <w:t>password</w:t>
      </w:r>
      <w:r>
        <w:rPr>
          <w:rFonts w:ascii="Ubuntu Mono" w:hAnsi="Ubuntu Mono"/>
          <w:lang w:val="en-US"/>
        </w:rPr>
        <w:t>.getText().toString())</w:t>
      </w:r>
    </w:p>
    <w:p>
      <w:pPr>
        <w:pStyle w:val="Kod"/>
        <w:rPr>
          <w:rFonts w:ascii="Ubuntu Mono" w:hAnsi="Ubuntu Mono"/>
          <w:lang w:val="en-US"/>
        </w:rPr>
      </w:pPr>
      <w:r>
        <w:rPr>
          <w:rFonts w:ascii="Ubuntu Mono" w:hAnsi="Ubuntu Mono"/>
          <w:lang w:val="en-US"/>
        </w:rPr>
        <w:t xml:space="preserve">        </w:t>
      </w:r>
      <w:r>
        <w:rPr>
          <w:rFonts w:ascii="Ubuntu Mono" w:hAnsi="Ubuntu Mono"/>
          <w:lang w:val="en-US"/>
        </w:rPr>
        <w:t>.addOnCompleteListener(</w:t>
      </w:r>
      <w:r>
        <w:rPr>
          <w:rFonts w:ascii="Ubuntu Mono" w:hAnsi="Ubuntu Mono"/>
          <w:b/>
          <w:color w:val="000080"/>
          <w:lang w:val="en-US"/>
        </w:rPr>
        <w:t>this</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OnCompleteListener&lt;AuthResult&gt;()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onComplete(</w:t>
      </w:r>
      <w:r>
        <w:rPr>
          <w:rFonts w:ascii="Ubuntu Mono" w:hAnsi="Ubuntu Mono"/>
          <w:color w:val="808000"/>
          <w:lang w:val="en-US"/>
        </w:rPr>
        <w:t xml:space="preserve">@NonNull </w:t>
      </w:r>
      <w:r>
        <w:rPr>
          <w:rFonts w:ascii="Ubuntu Mono" w:hAnsi="Ubuntu Mono"/>
          <w:lang w:val="en-US"/>
        </w:rPr>
        <w:t>Task&lt;AuthResult&gt; task) {</w:t>
      </w:r>
    </w:p>
    <w:p>
      <w:pPr>
        <w:pStyle w:val="Kod"/>
        <w:rPr>
          <w:rFonts w:ascii="Ubuntu Mono" w:hAnsi="Ubuntu Mono"/>
        </w:rPr>
      </w:pPr>
      <w:r>
        <w:rPr>
          <w:rFonts w:ascii="Ubuntu Mono" w:hAnsi="Ubuntu Mono"/>
          <w:lang w:val="en-US"/>
        </w:rPr>
        <w:t xml:space="preserve">                </w:t>
      </w:r>
      <w:r>
        <w:rPr>
          <w:rFonts w:ascii="Ubuntu Mono" w:hAnsi="Ubuntu Mono"/>
        </w:rPr>
        <w:t>// Przekierowanie użytkownika na właściwy widok</w:t>
      </w:r>
    </w:p>
    <w:p>
      <w:pPr>
        <w:pStyle w:val="Kod"/>
        <w:rPr>
          <w:rFonts w:ascii="Ubuntu Mono" w:hAnsi="Ubuntu Mono"/>
        </w:rPr>
      </w:pPr>
      <w:r>
        <w:rPr>
          <w:rFonts w:ascii="Ubuntu Mono" w:hAnsi="Ubuntu Mono"/>
        </w:rPr>
        <w:tab/>
        <w:tab/>
        <w:t xml:space="preserve">    // (Główny widok Kierowcy lub Klienta)</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 xml:space="preserve">        </w:t>
      </w:r>
      <w:r>
        <w:rPr>
          <w:rFonts w:ascii="Ubuntu Mono" w:hAnsi="Ubuntu Mono"/>
        </w:rPr>
        <w:t>});</w:t>
      </w:r>
    </w:p>
    <w:p>
      <w:pPr>
        <w:pStyle w:val="Tytupodrozdziau"/>
        <w:rPr/>
      </w:pPr>
      <w:bookmarkStart w:id="221" w:name="__RefHeading___Toc566_2369495726"/>
      <w:bookmarkEnd w:id="221"/>
      <w:r>
        <w:rPr/>
        <w:t>4.2 Moduł Kierowcy</w:t>
      </w:r>
    </w:p>
    <w:p>
      <w:pPr>
        <w:pStyle w:val="Tytutrzeciegostopnia"/>
        <w:rPr/>
      </w:pPr>
      <w:bookmarkStart w:id="222" w:name="__RefHeading___Toc568_2369495726"/>
      <w:bookmarkEnd w:id="222"/>
      <w:r>
        <w:rPr/>
        <w:t>4.2.1 Rejestracja  nowego Kierowcy</w:t>
      </w:r>
    </w:p>
    <w:p>
      <w:pPr>
        <w:pStyle w:val="Tretekstu"/>
        <w:rPr/>
      </w:pPr>
      <w:r>
        <w:rPr/>
        <w:t>Dla uzyskania dostępu do możliwości aplikacji niezbędna jest autoryzacja ze strony użytkownika. Aplikacja ze względu  na funkcjonalności i logikę biznesową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Dla wejścia do strony rejestracji Kierowcy, trzeba wybrać z widoku Logowania punkt „Sign Up as Driver” (rys. 4.2).</w:t>
      </w:r>
    </w:p>
    <w:p>
      <w:pPr>
        <w:pStyle w:val="Normal"/>
        <w:keepNext w:val="true"/>
        <w:jc w:val="center"/>
        <w:rPr/>
      </w:pPr>
      <w:r>
        <w:rPr/>
        <w:drawing>
          <wp:inline distT="0" distB="0" distL="0" distR="0">
            <wp:extent cx="2225040" cy="3170555"/>
            <wp:effectExtent l="0" t="0" r="0" b="0"/>
            <wp:docPr id="12"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4" descr=""/>
                    <pic:cNvPicPr>
                      <a:picLocks noChangeAspect="1" noChangeArrowheads="1"/>
                    </pic:cNvPicPr>
                  </pic:nvPicPr>
                  <pic:blipFill>
                    <a:blip r:embed="rId13"/>
                    <a:srcRect l="-32" t="0" r="-32" b="0"/>
                    <a:stretch>
                      <a:fillRect/>
                    </a:stretch>
                  </pic:blipFill>
                  <pic:spPr bwMode="auto">
                    <a:xfrm>
                      <a:off x="0" y="0"/>
                      <a:ext cx="2225040" cy="3170555"/>
                    </a:xfrm>
                    <a:prstGeom prst="rect">
                      <a:avLst/>
                    </a:prstGeom>
                  </pic:spPr>
                </pic:pic>
              </a:graphicData>
            </a:graphic>
          </wp:inline>
        </w:drawing>
      </w:r>
    </w:p>
    <w:p>
      <w:pPr>
        <w:pStyle w:val="Podpispodrysunkiem"/>
        <w:rPr/>
      </w:pPr>
      <w:bookmarkStart w:id="223" w:name="rys42"/>
      <w:r>
        <w:rPr/>
        <w:t xml:space="preserve">Rys. 4.2  Widok logowania aplikacji </w:t>
      </w:r>
      <w:bookmarkEnd w:id="223"/>
      <w:r>
        <w:rPr/>
        <w:t>(</w:t>
      </w:r>
      <w:r>
        <w:rPr>
          <w:i/>
          <w:iCs/>
        </w:rPr>
        <w:t xml:space="preserve">Przycisk, przekierowujący do rejestracji Kierowcy jest oznaczony czerwoną ramką </w:t>
      </w:r>
      <w:r>
        <w:rPr/>
        <w:t xml:space="preserve">) </w:t>
      </w:r>
    </w:p>
    <w:p>
      <w:pPr>
        <w:pStyle w:val="Tretekstu"/>
        <w:rPr/>
      </w:pPr>
      <w:r>
        <w:rPr/>
        <w:t xml:space="preserve">Dalej Kierowca uzupełnia email oraz hasło, powtórzenie hasła, dane osobowe – imię, nazwisko, wiek (rys. 4.3). Po kliknięciu „Go to Bus Details”, Kierowca przechodzi do widoku (rys. 4.4)  gdzie on może wprowadzić szczegóły dotyczące autobusu – ilość miejsc w autobusie, pojemność bagażu, pojemność salonu na bagaż oraz minimalny próg zajętych siedzeń, niezbędnych dla rozpoczęcia jazdy. Dana informacja jest potrzebna  Klientom aby mieć bieżące dane odnośnie aktualnego stanu miejsc i bagażu w   autobusie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4.2.3 Szczegóły Kierowcy). </w:t>
      </w:r>
    </w:p>
    <w:p>
      <w:pPr>
        <w:pStyle w:val="Tretekstu"/>
        <w:rPr/>
      </w:pPr>
      <w:r>
        <w:rPr/>
        <w:t>Po rejestracji Kierowca jest przekierowany do Głównego Widoku (rozdział 4.2.2)</w:t>
      </w:r>
    </w:p>
    <w:p>
      <w:pPr>
        <w:pStyle w:val="Normal"/>
        <w:keepNext w:val="true"/>
        <w:jc w:val="center"/>
        <w:rPr/>
      </w:pPr>
      <w:r>
        <w:rPr/>
        <w:drawing>
          <wp:inline distT="0" distB="0" distL="0" distR="0">
            <wp:extent cx="2446655" cy="3486150"/>
            <wp:effectExtent l="0" t="0" r="0" b="0"/>
            <wp:docPr id="13"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24" w:name="rys43"/>
      <w:r>
        <w:rPr/>
        <w:t xml:space="preserve">Rys. 4.3  Widok Rejestracji Kierowcy, dane osobowe </w:t>
      </w:r>
      <w:bookmarkEnd w:id="224"/>
      <w:r>
        <w:rPr/>
        <w:t>( Z uzupełnionymi przez Kierowcę danymi</w:t>
      </w:r>
      <w:r>
        <w:rPr>
          <w:i/>
          <w:iCs/>
        </w:rPr>
        <w:t xml:space="preserve"> </w:t>
      </w:r>
      <w:r>
        <w:rPr/>
        <w:t xml:space="preserve">) </w:t>
      </w:r>
    </w:p>
    <w:p>
      <w:pPr>
        <w:pStyle w:val="Normal"/>
        <w:keepNext w:val="true"/>
        <w:jc w:val="center"/>
        <w:rPr/>
      </w:pPr>
      <w:r>
        <w:rPr/>
        <w:drawing>
          <wp:inline distT="0" distB="0" distL="0" distR="0">
            <wp:extent cx="2225040" cy="3170555"/>
            <wp:effectExtent l="0" t="0" r="0" b="0"/>
            <wp:docPr id="1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2" descr=""/>
                    <pic:cNvPicPr>
                      <a:picLocks noChangeAspect="1" noChangeArrowheads="1"/>
                    </pic:cNvPicPr>
                  </pic:nvPicPr>
                  <pic:blipFill>
                    <a:blip r:embed="rId15"/>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225" w:name="rys44"/>
      <w:r>
        <w:rPr/>
        <w:t xml:space="preserve">Rys. 4.4  Widok rejestracji Kierowcy, szczegóły autobusu </w:t>
      </w:r>
      <w:bookmarkEnd w:id="225"/>
    </w:p>
    <w:p>
      <w:pPr>
        <w:pStyle w:val="Tretekstu"/>
        <w:rPr/>
      </w:pPr>
      <w:r>
        <w:rPr/>
        <w:t xml:space="preserve">Wychodząc ze specyfiki biznesu i pojemności autobusu , ilość możliwych miejsc w samochodzie jest ograniczona do 50, a pojemność bagażnika oraz  bagażu we wnętrzu autobusu – do 30. Realizowana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retekstu"/>
        <w:rPr/>
      </w:pPr>
      <w:r>
        <w:rPr/>
        <w:t>Jak i w przypadku z logowaniem użytkowników (Klienta lub Kierowcy) proces rejestracji odbywa się podając polecenie instancji Firebase Auth:</w:t>
      </w:r>
    </w:p>
    <w:p>
      <w:pPr>
        <w:pStyle w:val="Kod"/>
        <w:rPr>
          <w:rFonts w:ascii="Ubuntu Mono" w:hAnsi="Ubuntu Mono"/>
          <w:lang w:val="en-US"/>
        </w:rPr>
      </w:pPr>
      <w:r>
        <w:rPr>
          <w:rFonts w:ascii="Ubuntu Mono" w:hAnsi="Ubuntu Mono"/>
          <w:b/>
          <w:color w:val="660E7A"/>
          <w:lang w:val="en-US"/>
        </w:rPr>
        <w:t>mAuth</w:t>
      </w:r>
      <w:r>
        <w:rPr>
          <w:rFonts w:ascii="Ubuntu Mono" w:hAnsi="Ubuntu Mono"/>
          <w:lang w:val="en-US"/>
        </w:rPr>
        <w:t>.createUserWithEmailAndPassword(email, passwordText)</w:t>
      </w:r>
    </w:p>
    <w:p>
      <w:pPr>
        <w:pStyle w:val="Kod"/>
        <w:rPr>
          <w:rFonts w:ascii="Ubuntu Mono" w:hAnsi="Ubuntu Mono"/>
          <w:lang w:val="en-US"/>
        </w:rPr>
      </w:pPr>
      <w:r>
        <w:rPr>
          <w:rFonts w:ascii="Ubuntu Mono" w:hAnsi="Ubuntu Mono"/>
          <w:lang w:val="en-US"/>
        </w:rPr>
        <w:t xml:space="preserve">        </w:t>
      </w:r>
      <w:r>
        <w:rPr>
          <w:rFonts w:ascii="Ubuntu Mono" w:hAnsi="Ubuntu Mono"/>
          <w:lang w:val="en-US"/>
        </w:rPr>
        <w:t>.addOnCompleteListener(</w:t>
      </w:r>
      <w:r>
        <w:rPr>
          <w:rFonts w:ascii="Ubuntu Mono" w:hAnsi="Ubuntu Mono"/>
          <w:b/>
          <w:color w:val="000080"/>
          <w:lang w:val="en-US"/>
        </w:rPr>
        <w:t>this</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OnCompleteListener&lt;AuthResult&gt;()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onComplete(</w:t>
      </w:r>
      <w:r>
        <w:rPr>
          <w:rFonts w:ascii="Ubuntu Mono" w:hAnsi="Ubuntu Mono"/>
          <w:color w:val="808000"/>
          <w:lang w:val="en-US"/>
        </w:rPr>
        <w:t xml:space="preserve">@NonNull </w:t>
      </w:r>
      <w:r>
        <w:rPr>
          <w:rFonts w:ascii="Ubuntu Mono" w:hAnsi="Ubuntu Mono"/>
          <w:lang w:val="en-US"/>
        </w:rPr>
        <w:t>Task&lt;AuthResult&gt; task) {</w:t>
      </w:r>
    </w:p>
    <w:p>
      <w:pPr>
        <w:pStyle w:val="Kod"/>
        <w:rPr>
          <w:rFonts w:ascii="Ubuntu Mono" w:hAnsi="Ubuntu Mono"/>
        </w:rPr>
      </w:pPr>
      <w:r>
        <w:rPr>
          <w:rFonts w:ascii="Ubuntu Mono" w:hAnsi="Ubuntu Mono"/>
          <w:lang w:val="en-US"/>
        </w:rPr>
        <w:tab/>
        <w:tab/>
      </w:r>
      <w:r>
        <w:rPr>
          <w:rFonts w:ascii="Ubuntu Mono" w:hAnsi="Ubuntu Mono"/>
        </w:rPr>
        <w:t>// Pobranie danych użytkownika (dane osobowe, Zgłoszenia, Trasa w przypadku Kierowcy)</w:t>
      </w:r>
    </w:p>
    <w:p>
      <w:pPr>
        <w:pStyle w:val="Kod"/>
        <w:rPr>
          <w:rFonts w:ascii="Ubuntu Mono" w:hAnsi="Ubuntu Mono"/>
        </w:rPr>
      </w:pPr>
      <w:r>
        <w:rPr>
          <w:rFonts w:ascii="Ubuntu Mono" w:hAnsi="Ubuntu Mono"/>
        </w:rPr>
        <w:tab/>
        <w:tab/>
        <w:t>// Przekierowanie do Głównego Widoku</w:t>
      </w:r>
    </w:p>
    <w:p>
      <w:pPr>
        <w:pStyle w:val="Kod"/>
        <w:rPr>
          <w:rFonts w:ascii="Ubuntu Mono" w:hAnsi="Ubuntu Mono"/>
        </w:rPr>
      </w:pPr>
      <w:r>
        <w:rPr>
          <w:rFonts w:ascii="Ubuntu Mono" w:hAnsi="Ubuntu Mono"/>
        </w:rPr>
        <w:tab/>
        <w:t xml:space="preserve">    </w:t>
        <w:tab/>
        <w:t>}</w:t>
      </w:r>
    </w:p>
    <w:p>
      <w:pPr>
        <w:pStyle w:val="Kod"/>
        <w:rPr>
          <w:rFonts w:ascii="Ubuntu Mono" w:hAnsi="Ubuntu Mono"/>
        </w:rPr>
      </w:pPr>
      <w:r>
        <w:rPr>
          <w:rFonts w:ascii="Ubuntu Mono" w:hAnsi="Ubuntu Mono"/>
        </w:rPr>
        <w:t>});</w:t>
      </w:r>
    </w:p>
    <w:p>
      <w:pPr>
        <w:pStyle w:val="Tytutrzeciegostopnia"/>
        <w:rPr/>
      </w:pPr>
      <w:bookmarkStart w:id="226" w:name="__RefHeading___Toc570_2369495726"/>
      <w:bookmarkEnd w:id="226"/>
      <w:r>
        <w:rPr/>
        <w:t>4.2.2 Główny widok</w:t>
      </w:r>
    </w:p>
    <w:p>
      <w:pPr>
        <w:pStyle w:val="Tretekstu"/>
        <w:rPr/>
      </w:pPr>
      <w:r>
        <w:rPr/>
        <w:t>Po podaniu prawidłowych danych użytkownika, Kierowca jest przekierowany do Głównego Widoku (rys.4.5).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4.2.3 Szczegóły Kierowcy), listy przyjętych Zgłoszeń (rozdział 4.2.5)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15"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3" descr=""/>
                    <pic:cNvPicPr>
                      <a:picLocks noChangeAspect="1" noChangeArrowheads="1"/>
                    </pic:cNvPicPr>
                  </pic:nvPicPr>
                  <pic:blipFill>
                    <a:blip r:embed="rId16"/>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27" w:name="rys45"/>
      <w:r>
        <w:rPr/>
        <w:t>Rys. 4.5 Główny Widok Kierowcy, aktualna trasa nie jest zdefiniowana</w:t>
      </w:r>
      <w:bookmarkEnd w:id="227"/>
      <w:r>
        <w:rPr/>
        <w:t xml:space="preserve"> ( Z przyciskami Szczegóły, Lista Zgłoszeń oraz Wyloguj, widokiem mapy z bieżącą lokalizacją, statusem załadowania Autobusu oraz przyciskami dodania nowej trasy i pobrania Trasy z historii</w:t>
      </w:r>
      <w:r>
        <w:rPr>
          <w:i/>
          <w:iCs/>
        </w:rPr>
        <w:t xml:space="preserve"> </w:t>
      </w:r>
      <w:r>
        <w:rPr/>
        <w:t xml:space="preserve">) </w:t>
      </w:r>
    </w:p>
    <w:p>
      <w:pPr>
        <w:pStyle w:val="Tretekstu"/>
        <w:rPr/>
      </w:pPr>
      <w:r>
        <w:rPr/>
        <w:t xml:space="preserve">W przypadku, gdy jest zdefiniowana Trasa dla przejazdu, ona jest pokazywana na mapie (rys.4.6). Pobierane z bazy są punkty przejazdu oraz na podstawie ich z API Google Directions rysowana jest Trasa, oraz listą Zgłoszeń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5" descr=""/>
                    <pic:cNvPicPr>
                      <a:picLocks noChangeAspect="1" noChangeArrowheads="1"/>
                    </pic:cNvPicPr>
                  </pic:nvPicPr>
                  <pic:blipFill>
                    <a:blip r:embed="rId17"/>
                    <a:stretch>
                      <a:fillRect/>
                    </a:stretch>
                  </pic:blipFill>
                  <pic:spPr bwMode="auto">
                    <a:xfrm>
                      <a:off x="0" y="0"/>
                      <a:ext cx="1890395" cy="2693035"/>
                    </a:xfrm>
                    <a:prstGeom prst="rect">
                      <a:avLst/>
                    </a:prstGeom>
                  </pic:spPr>
                </pic:pic>
              </a:graphicData>
            </a:graphic>
          </wp:inline>
        </w:drawing>
      </w:r>
    </w:p>
    <w:p>
      <w:pPr>
        <w:pStyle w:val="Podpispodrysunkiem"/>
        <w:rPr/>
      </w:pPr>
      <w:bookmarkStart w:id="228" w:name="rys46"/>
      <w:r>
        <w:rPr/>
        <w:t>Rys. 4.6 Główny Widok Kierowcy, aktualna trasa jest zdefiniowana</w:t>
      </w:r>
      <w:bookmarkEnd w:id="228"/>
      <w:r>
        <w:rPr/>
        <w:t xml:space="preserve"> ( </w:t>
      </w:r>
      <w:r>
        <w:rPr>
          <w:i/>
          <w:iCs/>
        </w:rPr>
        <w:t>Z zaktualizowanymi szczegółami Autobusu na podstawie Zgłoszeń, widoczny jest  przycisk „Rozpocznij Jazdę”</w:t>
      </w:r>
      <w:r>
        <w:rPr/>
        <w:t xml:space="preserve">) </w:t>
      </w:r>
    </w:p>
    <w:p>
      <w:pPr>
        <w:pStyle w:val="Tretekstu"/>
        <w:rPr/>
      </w:pPr>
      <w:r>
        <w:rPr/>
        <w:t>W tym momencie widoczny jest panel sterowania Trasą. Zależnie od statusu Trasy – czy jest ona otwarta prze Kierowcę, lub jest w trakcie realizacji, to jest możliwość rozpoczęcia Trasy w pierwszym przypadku (rys.4.6), a w drugim – jej zakończenie (rys. 4.7). Proces realizacji Trasy jest opisany w rozdziale 4.2.6.</w:t>
      </w:r>
    </w:p>
    <w:p>
      <w:pPr>
        <w:pStyle w:val="Normal"/>
        <w:keepNext w:val="true"/>
        <w:jc w:val="center"/>
        <w:rPr/>
      </w:pPr>
      <w:r>
        <w:rPr/>
        <w:drawing>
          <wp:inline distT="0" distB="0" distL="0" distR="0">
            <wp:extent cx="1852295" cy="2867660"/>
            <wp:effectExtent l="0" t="0" r="0" b="0"/>
            <wp:docPr id="17"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6" descr=""/>
                    <pic:cNvPicPr>
                      <a:picLocks noChangeAspect="1" noChangeArrowheads="1"/>
                    </pic:cNvPicPr>
                  </pic:nvPicPr>
                  <pic:blipFill>
                    <a:blip r:embed="rId18"/>
                    <a:stretch>
                      <a:fillRect/>
                    </a:stretch>
                  </pic:blipFill>
                  <pic:spPr bwMode="auto">
                    <a:xfrm>
                      <a:off x="0" y="0"/>
                      <a:ext cx="1852295" cy="2867660"/>
                    </a:xfrm>
                    <a:prstGeom prst="rect">
                      <a:avLst/>
                    </a:prstGeom>
                  </pic:spPr>
                </pic:pic>
              </a:graphicData>
            </a:graphic>
          </wp:inline>
        </w:drawing>
      </w:r>
    </w:p>
    <w:p>
      <w:pPr>
        <w:pStyle w:val="Podpispodrysunkiem"/>
        <w:rPr/>
      </w:pPr>
      <w:bookmarkStart w:id="229" w:name="rys47"/>
      <w:r>
        <w:rPr/>
        <w:t>Rys. 4.7 Główny Widok Kierowcy, aktualna trasa jest w statusie W trakcie</w:t>
      </w:r>
      <w:bookmarkEnd w:id="229"/>
      <w:r>
        <w:rPr/>
        <w:t xml:space="preserve"> ( </w:t>
      </w:r>
      <w:r>
        <w:rPr>
          <w:i/>
          <w:iCs/>
        </w:rPr>
        <w:t>widoczny jest  przycisk „Zakończ Jazdę”</w:t>
      </w:r>
      <w:r>
        <w:rPr/>
        <w:t xml:space="preserve">) </w:t>
      </w:r>
    </w:p>
    <w:p>
      <w:pPr>
        <w:pStyle w:val="Tretekstu"/>
        <w:rPr/>
      </w:pPr>
      <w:r>
        <w:rPr/>
        <w:t>Dla dostępu do szczegółów Kierowcy oraz narysowania aktualnej Trasy najpierw trzeba zdefiniować  referencję do obiektu Kierowcy w bazie Firebase Realtime Database, a potem wykonać pobieranie danych o tym obiekcie oraz wykonać rysowanie Trasy i pokazać na widoku aktualne szczegóły Autobusu:</w:t>
      </w:r>
    </w:p>
    <w:p>
      <w:pPr>
        <w:pStyle w:val="Tekstwstpniesformatowany"/>
        <w:rPr>
          <w:rFonts w:ascii="Ubuntu Mono" w:hAnsi="Ubuntu Mono"/>
          <w:color w:val="000000"/>
          <w:sz w:val="18"/>
          <w:szCs w:val="18"/>
          <w:lang w:val="en-US"/>
        </w:rPr>
      </w:pPr>
      <w:r>
        <w:rPr>
          <w:rFonts w:ascii="Ubuntu Mono" w:hAnsi="Ubuntu Mono"/>
          <w:b/>
          <w:color w:val="660E7A"/>
          <w:sz w:val="18"/>
          <w:szCs w:val="18"/>
          <w:lang w:val="en-US"/>
        </w:rPr>
        <w:t xml:space="preserve">driverRef </w:t>
      </w:r>
      <w:r>
        <w:rPr>
          <w:rFonts w:ascii="Ubuntu Mono" w:hAnsi="Ubuntu Mono"/>
          <w:color w:val="000000"/>
          <w:sz w:val="18"/>
          <w:szCs w:val="18"/>
          <w:lang w:val="en-US"/>
        </w:rPr>
        <w:t>= FirebaseDatabase.</w:t>
      </w:r>
      <w:r>
        <w:rPr>
          <w:rFonts w:ascii="Ubuntu Mono" w:hAnsi="Ubuntu Mono"/>
          <w:i/>
          <w:color w:val="000000"/>
          <w:sz w:val="18"/>
          <w:szCs w:val="18"/>
          <w:lang w:val="en-US"/>
        </w:rPr>
        <w:t>getInstance</w:t>
      </w:r>
      <w:r>
        <w:rPr>
          <w:rFonts w:ascii="Ubuntu Mono" w:hAnsi="Ubuntu Mono"/>
          <w:color w:val="000000"/>
          <w:sz w:val="18"/>
          <w:szCs w:val="18"/>
          <w:lang w:val="en-US"/>
        </w:rPr>
        <w:t>().getReference().child(</w:t>
      </w:r>
      <w:r>
        <w:rPr>
          <w:rFonts w:ascii="Ubuntu Mono" w:hAnsi="Ubuntu Mono"/>
          <w:b/>
          <w:color w:val="008000"/>
          <w:sz w:val="18"/>
          <w:szCs w:val="18"/>
          <w:lang w:val="en-US"/>
        </w:rPr>
        <w:t>"drivers"</w:t>
      </w:r>
      <w:r>
        <w:rPr>
          <w:rFonts w:ascii="Ubuntu Mono" w:hAnsi="Ubuntu Mono"/>
          <w:color w:val="000000"/>
          <w:sz w:val="18"/>
          <w:szCs w:val="18"/>
          <w:lang w:val="en-US"/>
        </w:rPr>
        <w:t>).child(</w:t>
      </w:r>
      <w:r>
        <w:rPr>
          <w:rFonts w:ascii="Ubuntu Mono" w:hAnsi="Ubuntu Mono"/>
          <w:b/>
          <w:color w:val="660E7A"/>
          <w:sz w:val="18"/>
          <w:szCs w:val="18"/>
          <w:lang w:val="en-US"/>
        </w:rPr>
        <w:t>driverKey</w:t>
      </w:r>
      <w:r>
        <w:rPr>
          <w:rFonts w:ascii="Ubuntu Mono" w:hAnsi="Ubuntu Mono"/>
          <w:color w:val="000000"/>
          <w:sz w:val="18"/>
          <w:szCs w:val="18"/>
          <w:lang w:val="en-US"/>
        </w:rPr>
        <w:t>);</w:t>
      </w:r>
    </w:p>
    <w:p>
      <w:pPr>
        <w:pStyle w:val="Tekstwstpniesformatowany"/>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currentRouteRef=</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currentRouteRef.addListenerForSingleValueEvent(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currentRoute=dataSnapshot.getValue(Route.</w:t>
      </w:r>
      <w:r>
        <w:rPr>
          <w:rFonts w:ascii="Ubuntu Mono" w:hAnsi="Ubuntu Mono"/>
          <w:b/>
          <w:color w:val="000080"/>
          <w:sz w:val="18"/>
          <w:szCs w:val="18"/>
          <w:lang w:val="en-US"/>
        </w:rPr>
        <w:t>class</w:t>
      </w:r>
      <w:r>
        <w:rPr>
          <w:rFonts w:ascii="Ubuntu Mono" w:hAnsi="Ubuntu Mono"/>
          <w:color w:val="000000"/>
          <w:sz w:val="18"/>
          <w:szCs w:val="18"/>
          <w:lang w:val="en-US"/>
        </w:rPr>
        <w:t>); // Zrzut Trasy z Bazy Danych</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(currentRoute!=</w:t>
      </w:r>
      <w:r>
        <w:rPr>
          <w:rFonts w:ascii="Ubuntu Mono" w:hAnsi="Ubuntu Mono"/>
          <w:b/>
          <w:color w:val="000080"/>
          <w:sz w:val="18"/>
          <w:szCs w:val="18"/>
          <w:lang w:val="en-US"/>
        </w:rPr>
        <w:t>null</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ab/>
        <w:tab/>
        <w:tab/>
        <w:t>// Narysuj trasę na mapie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ab/>
        <w:tab/>
        <w:tab/>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p>
    <w:p>
      <w:pPr>
        <w:pStyle w:val="Tekstwstpniesformatowany"/>
        <w:shd w:val="clear" w:color="auto" w:fill="FFFFFF"/>
        <w:spacing w:before="0" w:after="283"/>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spacing w:before="0" w:after="283"/>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"busInformation"</w:t>
      </w:r>
      <w:r>
        <w:rPr>
          <w:rFonts w:ascii="Ubuntu Mono" w:hAnsi="Ubuntu Mono"/>
          <w:color w:val="000000"/>
          <w:sz w:val="18"/>
          <w:szCs w:val="18"/>
          <w:lang w:val="en-US"/>
        </w:rPr>
        <w:t>).addValueEventListener(</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 busInformation=dataSnapshot.getValue(BusInformation.</w:t>
      </w:r>
      <w:r>
        <w:rPr>
          <w:rFonts w:ascii="Ubuntu Mono" w:hAnsi="Ubuntu Mono"/>
          <w:b/>
          <w:color w:val="000080"/>
          <w:sz w:val="18"/>
          <w:szCs w:val="18"/>
          <w:lang w:val="en-US"/>
        </w:rPr>
        <w:t>class</w:t>
      </w:r>
      <w:r>
        <w:rPr>
          <w:rFonts w:ascii="Ubuntu Mono" w:hAnsi="Ubuntu Mono"/>
          <w:color w:val="000000"/>
          <w:sz w:val="18"/>
          <w:szCs w:val="18"/>
          <w:lang w:val="en-US"/>
        </w:rPr>
        <w:t xml:space="preserve">); // Zrzut Szczegółów </w:t>
        <w:tab/>
        <w:t xml:space="preserve">    //</w:t>
        <w:tab/>
        <w:t>Autobusu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Uzuþełnij widok Kierowcy o informację z bazy danych</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rPr>
          <w:rFonts w:ascii="Ubuntu Mono" w:hAnsi="Ubuntu Mono"/>
          <w:color w:val="000000"/>
          <w:sz w:val="18"/>
          <w:szCs w:val="18"/>
        </w:rPr>
      </w:pPr>
      <w:r>
        <w:rPr>
          <w:rFonts w:ascii="Ubuntu Mono" w:hAnsi="Ubuntu Mono"/>
          <w:color w:val="000000"/>
          <w:sz w:val="18"/>
          <w:szCs w:val="18"/>
        </w:rPr>
      </w:r>
    </w:p>
    <w:p>
      <w:pPr>
        <w:pStyle w:val="Tretekstu"/>
        <w:rPr/>
      </w:pPr>
      <w:r>
        <w:rPr/>
        <w:t>Jak widać dane z Firebase Realtime Database mają postać „Snapshotów”, czyli zrzutów na moment odczytu / zmiany.</w:t>
      </w:r>
    </w:p>
    <w:p>
      <w:pPr>
        <w:pStyle w:val="Tytutrzeciegostopnia"/>
        <w:rPr/>
      </w:pPr>
      <w:bookmarkStart w:id="230" w:name="__RefHeading___Toc572_2369495726"/>
      <w:bookmarkEnd w:id="230"/>
      <w:r>
        <w:rPr/>
        <w:t>4.2.3 Szczegóły Kierowcy</w:t>
      </w:r>
    </w:p>
    <w:p>
      <w:pPr>
        <w:pStyle w:val="Tretekstu"/>
        <w:rPr/>
      </w:pPr>
      <w:r>
        <w:rPr/>
        <w:t>Po wybraniu punktu „Szczegóły” na Głównym Widoku  zostaje na stronie (rys. 4.8).</w:t>
      </w:r>
    </w:p>
    <w:p>
      <w:pPr>
        <w:pStyle w:val="Normal"/>
        <w:keepNext w:val="true"/>
        <w:jc w:val="center"/>
        <w:rPr/>
      </w:pPr>
      <w:r>
        <w:rPr/>
        <w:drawing>
          <wp:inline distT="0" distB="0" distL="0" distR="0">
            <wp:extent cx="1852295" cy="2867660"/>
            <wp:effectExtent l="0" t="0" r="0" b="0"/>
            <wp:docPr id="18"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8" descr=""/>
                    <pic:cNvPicPr>
                      <a:picLocks noChangeAspect="1" noChangeArrowheads="1"/>
                    </pic:cNvPicPr>
                  </pic:nvPicPr>
                  <pic:blipFill>
                    <a:blip r:embed="rId19"/>
                    <a:stretch>
                      <a:fillRect/>
                    </a:stretch>
                  </pic:blipFill>
                  <pic:spPr bwMode="auto">
                    <a:xfrm>
                      <a:off x="0" y="0"/>
                      <a:ext cx="1852295" cy="2867660"/>
                    </a:xfrm>
                    <a:prstGeom prst="rect">
                      <a:avLst/>
                    </a:prstGeom>
                  </pic:spPr>
                </pic:pic>
              </a:graphicData>
            </a:graphic>
          </wp:inline>
        </w:drawing>
      </w:r>
    </w:p>
    <w:p>
      <w:pPr>
        <w:pStyle w:val="Podpispodrysunkiem"/>
        <w:rPr/>
      </w:pPr>
      <w:bookmarkStart w:id="231" w:name="rys48"/>
      <w:r>
        <w:rPr/>
        <w:t>Rys. 4.8 Szczegóły Kierowcy</w:t>
      </w:r>
      <w:bookmarkEnd w:id="231"/>
      <w:r>
        <w:rPr/>
        <w:t xml:space="preserve"> </w:t>
      </w:r>
    </w:p>
    <w:p>
      <w:pPr>
        <w:pStyle w:val="Tretekstu"/>
        <w:rPr/>
      </w:pPr>
      <w:r>
        <w:rPr/>
        <w:t>Na widoku Kierowca widzi swoje dane osobowe (imię, nazwisko, wiek) oraz zdefiniowane wcześniej szczegóły Autobusu. Po kliknięciu przycisku „Modyfikuj”, Kierowca ma możliwość zmienić swoje dane (rys. 4.9). Proces odbywa się podobnie, jak opisane w rozdziale 4.2.1.</w:t>
      </w:r>
    </w:p>
    <w:p>
      <w:pPr>
        <w:pStyle w:val="Normal"/>
        <w:keepNext w:val="true"/>
        <w:jc w:val="center"/>
        <w:rPr/>
      </w:pPr>
      <w:r>
        <w:rPr/>
        <w:drawing>
          <wp:inline distT="0" distB="0" distL="0" distR="0">
            <wp:extent cx="2446655" cy="3486150"/>
            <wp:effectExtent l="0" t="0" r="0" b="0"/>
            <wp:docPr id="1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9" descr=""/>
                    <pic:cNvPicPr>
                      <a:picLocks noChangeAspect="1" noChangeArrowheads="1"/>
                    </pic:cNvPicPr>
                  </pic:nvPicPr>
                  <pic:blipFill>
                    <a:blip r:embed="rId2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32" w:name="rys49"/>
      <w:r>
        <w:rPr/>
        <w:t xml:space="preserve">Rys. 4.9 Modyfikacja szczegółów Kierowcy </w:t>
      </w:r>
      <w:bookmarkEnd w:id="232"/>
    </w:p>
    <w:p>
      <w:pPr>
        <w:pStyle w:val="Tretekstu"/>
        <w:rPr/>
      </w:pPr>
      <w:r>
        <w:rPr/>
        <w:t xml:space="preserve">Naciśnięcie przycisków „Wycofaj” oraz „Zapisz” powodują anulowanie modyfikacji szczegółów w pierwszym przypadku, a w drugim wypadku zapisanie zmienionych szczegółów w bazie danych.  </w:t>
      </w:r>
    </w:p>
    <w:p>
      <w:pPr>
        <w:pStyle w:val="Tytutrzeciegostopnia"/>
        <w:rPr/>
      </w:pPr>
      <w:bookmarkStart w:id="233" w:name="__RefHeading___Toc574_2369495726"/>
      <w:bookmarkEnd w:id="233"/>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4.10).   </w:t>
      </w:r>
    </w:p>
    <w:p>
      <w:pPr>
        <w:pStyle w:val="Normal"/>
        <w:keepNext w:val="true"/>
        <w:jc w:val="center"/>
        <w:rPr/>
      </w:pPr>
      <w:r>
        <w:rPr/>
        <w:drawing>
          <wp:inline distT="0" distB="0" distL="0" distR="0">
            <wp:extent cx="1852295" cy="2867660"/>
            <wp:effectExtent l="0" t="0" r="0" b="0"/>
            <wp:docPr id="2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0" descr=""/>
                    <pic:cNvPicPr>
                      <a:picLocks noChangeAspect="1" noChangeArrowheads="1"/>
                    </pic:cNvPicPr>
                  </pic:nvPicPr>
                  <pic:blipFill>
                    <a:blip r:embed="rId21"/>
                    <a:stretch>
                      <a:fillRect/>
                    </a:stretch>
                  </pic:blipFill>
                  <pic:spPr bwMode="auto">
                    <a:xfrm>
                      <a:off x="0" y="0"/>
                      <a:ext cx="1852295" cy="2867660"/>
                    </a:xfrm>
                    <a:prstGeom prst="rect">
                      <a:avLst/>
                    </a:prstGeom>
                  </pic:spPr>
                </pic:pic>
              </a:graphicData>
            </a:graphic>
          </wp:inline>
        </w:drawing>
      </w:r>
    </w:p>
    <w:p>
      <w:pPr>
        <w:pStyle w:val="Podpispodrysunkiem"/>
        <w:rPr/>
      </w:pPr>
      <w:bookmarkStart w:id="234" w:name="rys410"/>
      <w:r>
        <w:rPr/>
        <w:t xml:space="preserve">Rys. 4.10 Wybranie Trasy z historii </w:t>
      </w:r>
      <w:bookmarkEnd w:id="234"/>
      <w:r>
        <w:rPr/>
        <w:t xml:space="preserve">( </w:t>
      </w:r>
      <w:r>
        <w:rPr>
          <w:i/>
          <w:iCs/>
        </w:rPr>
        <w:t>Żadna trasa nie jest wybrana</w:t>
      </w:r>
      <w:r>
        <w:rPr/>
        <w:t xml:space="preserve">) </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uaktywnia  się przycisk „Wybierz Trasę” (rys. 4.11).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(rys.4.6).</w:t>
      </w:r>
    </w:p>
    <w:p>
      <w:pPr>
        <w:pStyle w:val="Tretekstu"/>
        <w:rPr/>
      </w:pPr>
      <w:r>
        <w:rPr/>
        <w:t>Także po naciśnięciu na Głównym Widoku przycisku „Dodaj nową Trasę” wyświetlany zostaje się inny widok (rys.4.12) na którym Kierowca na mapie określa punkty przejazdu wybierając z mapy kliknięciem w odpowiedniej kolejności Markerów, z których rysowana jest Trasa w sposób, opisany  dla Dodania Trasy z historii.  Proces zapisania Trasy w bazie można opisać następującym kodem:</w:t>
      </w:r>
    </w:p>
    <w:p>
      <w:pPr>
        <w:pStyle w:val="Tekstwstpniesformatowany"/>
        <w:shd w:val="clear" w:color="auto"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addedMarkers</w:t>
      </w:r>
      <w:r>
        <w:rPr>
          <w:rFonts w:ascii="Ubuntu Mono" w:hAnsi="Ubuntu Mono"/>
          <w:color w:val="000000"/>
          <w:sz w:val="18"/>
          <w:szCs w:val="18"/>
        </w:rPr>
        <w:t>.size()&gt;</w:t>
      </w:r>
      <w:r>
        <w:rPr>
          <w:rFonts w:ascii="Ubuntu Mono" w:hAnsi="Ubuntu Mono"/>
          <w:color w:val="0000FF"/>
          <w:sz w:val="18"/>
          <w:szCs w:val="18"/>
        </w:rPr>
        <w:t>1</w:t>
      </w:r>
      <w:r>
        <w:rPr>
          <w:rFonts w:ascii="Ubuntu Mono" w:hAnsi="Ubuntu Mono"/>
          <w:color w:val="000000"/>
          <w:sz w:val="18"/>
          <w:szCs w:val="18"/>
        </w:rPr>
        <w:t>){ // Sprawdzenie czy Kierowca dodał więcej niż jeden Punkt na mapie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 driver=dataSnapshot.getValue(Driver.</w:t>
      </w:r>
      <w:r>
        <w:rPr>
          <w:rFonts w:ascii="Ubuntu Mono" w:hAnsi="Ubuntu Mono"/>
          <w:b/>
          <w:color w:val="000080"/>
          <w:sz w:val="18"/>
          <w:szCs w:val="18"/>
          <w:lang w:val="en-US"/>
        </w:rPr>
        <w:t>class</w:t>
      </w:r>
      <w:r>
        <w:rPr>
          <w:rFonts w:ascii="Ubuntu Mono" w:hAnsi="Ubuntu Mono"/>
          <w:color w:val="000000"/>
          <w:sz w:val="18"/>
          <w:szCs w:val="18"/>
          <w:lang w:val="en-US"/>
        </w:rPr>
        <w:t>); // Zrzut Kierowcy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ArrayList&lt;Position&gt; points=</w:t>
      </w:r>
      <w:r>
        <w:rPr>
          <w:rFonts w:ascii="Ubuntu Mono" w:hAnsi="Ubuntu Mono"/>
          <w:b/>
          <w:color w:val="000080"/>
          <w:sz w:val="18"/>
          <w:szCs w:val="18"/>
          <w:lang w:val="en-US"/>
        </w:rPr>
        <w:t xml:space="preserve">new </w:t>
      </w:r>
      <w:r>
        <w:rPr>
          <w:rFonts w:ascii="Ubuntu Mono" w:hAnsi="Ubuntu Mono"/>
          <w:color w:val="000000"/>
          <w:sz w:val="18"/>
          <w:szCs w:val="18"/>
          <w:lang w:val="en-US"/>
        </w:rPr>
        <w:t>ArrayList&lt;&gt;();</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b/>
          <w:color w:val="000080"/>
          <w:sz w:val="18"/>
          <w:szCs w:val="18"/>
        </w:rPr>
        <w:t xml:space="preserve">for </w:t>
      </w:r>
      <w:r>
        <w:rPr>
          <w:rFonts w:ascii="Ubuntu Mono" w:hAnsi="Ubuntu Mono"/>
          <w:color w:val="000000"/>
          <w:sz w:val="18"/>
          <w:szCs w:val="18"/>
        </w:rPr>
        <w:t xml:space="preserve">(Marker marker : </w:t>
      </w:r>
      <w:r>
        <w:rPr>
          <w:rFonts w:ascii="Ubuntu Mono" w:hAnsi="Ubuntu Mono"/>
          <w:b/>
          <w:color w:val="660E7A"/>
          <w:sz w:val="18"/>
          <w:szCs w:val="18"/>
        </w:rPr>
        <w:t>addedMarkers</w:t>
      </w:r>
      <w:r>
        <w:rPr>
          <w:rFonts w:ascii="Ubuntu Mono" w:hAnsi="Ubuntu Mono"/>
          <w:color w:val="000000"/>
          <w:sz w:val="18"/>
          <w:szCs w:val="18"/>
        </w:rPr>
        <w:t>){  // Konwersja Punktów, do postaci umożliwiającej zapis</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Position point=</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tab/>
        <w:t xml:space="preserve">  // W bazie danych</w:t>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marker.getPosition().</w:t>
      </w:r>
      <w:r>
        <w:rPr>
          <w:rFonts w:ascii="Ubuntu Mono" w:hAnsi="Ubuntu Mono"/>
          <w:b/>
          <w:color w:val="660E7A"/>
          <w:sz w:val="18"/>
          <w:szCs w:val="18"/>
          <w:lang w:val="en-US"/>
        </w:rPr>
        <w:t>latitude</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marker.getPosition().</w:t>
      </w:r>
      <w:r>
        <w:rPr>
          <w:rFonts w:ascii="Ubuntu Mono" w:hAnsi="Ubuntu Mono"/>
          <w:b/>
          <w:color w:val="660E7A"/>
          <w:sz w:val="18"/>
          <w:szCs w:val="18"/>
          <w:lang w:val="en-US"/>
        </w:rPr>
        <w:t>longitude</w:t>
      </w:r>
    </w:p>
    <w:p>
      <w:pPr>
        <w:pStyle w:val="Tekstwstpniesformatowany"/>
        <w:shd w:val="clear" w:color="auto" w:fill="FFFFFF"/>
        <w:rPr>
          <w:rFonts w:ascii="Ubuntu Mono" w:hAnsi="Ubuntu Mono"/>
          <w:color w:val="000000"/>
          <w:sz w:val="18"/>
          <w:szCs w:val="18"/>
          <w:lang w:val="en-US"/>
        </w:rPr>
      </w:pPr>
      <w:r>
        <w:rPr>
          <w:rFonts w:ascii="Ubuntu Mono" w:hAnsi="Ubuntu Mono"/>
          <w:color w:val="660E7A"/>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points.add(point);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String routeStatus=getString(R.string.</w:t>
      </w:r>
      <w:r>
        <w:rPr>
          <w:rFonts w:ascii="Ubuntu Mono" w:hAnsi="Ubuntu Mono"/>
          <w:b/>
          <w:i/>
          <w:color w:val="660E7A"/>
          <w:sz w:val="18"/>
          <w:szCs w:val="18"/>
          <w:lang w:val="en-US"/>
        </w:rPr>
        <w:t>opened</w:t>
      </w:r>
      <w:r>
        <w:rPr>
          <w:rFonts w:ascii="Ubuntu Mono" w:hAnsi="Ubuntu Mono"/>
          <w:color w:val="000000"/>
          <w:sz w:val="18"/>
          <w:szCs w:val="18"/>
          <w:lang w:val="en-US"/>
        </w:rPr>
        <w:t>); // Ustawienie Trasy w Statusie Otworzona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vkalashnykov.org.busapplication.api.domain.Route route=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new </w:t>
      </w:r>
      <w:r>
        <w:rPr>
          <w:rFonts w:ascii="Ubuntu Mono" w:hAnsi="Ubuntu Mono"/>
          <w:color w:val="000000"/>
          <w:sz w:val="18"/>
          <w:szCs w:val="18"/>
          <w:lang w:val="en-US"/>
        </w:rPr>
        <w:t>vkalashnykov.org.busapplication.api.domain.Route(points,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routeStatus);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driver.addRoute(route);</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driver.setCurrentRoute(route); // Ustawienie Dodanej Trasy, jako aktualnej dla Kierowcy</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driver.getBusInformation().setOccupiedSeats(</w:t>
      </w:r>
      <w:r>
        <w:rPr>
          <w:rFonts w:ascii="Ubuntu Mono" w:hAnsi="Ubuntu Mono"/>
          <w:color w:val="0000FF"/>
          <w:sz w:val="18"/>
          <w:szCs w:val="18"/>
        </w:rPr>
        <w:t>0</w:t>
      </w:r>
      <w:r>
        <w:rPr>
          <w:rFonts w:ascii="Ubuntu Mono" w:hAnsi="Ubuntu Mono"/>
          <w:color w:val="000000"/>
          <w:sz w:val="18"/>
          <w:szCs w:val="18"/>
        </w:rPr>
        <w:t>); // Inicjalizacja Szczegółów Autobusu</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driver.getBusInformation().setOccupiedTrunk(</w:t>
      </w:r>
      <w:r>
        <w:rPr>
          <w:rFonts w:ascii="Ubuntu Mono" w:hAnsi="Ubuntu Mono"/>
          <w:color w:val="0000FF"/>
          <w:sz w:val="18"/>
          <w:szCs w:val="18"/>
        </w:rPr>
        <w:t>0</w:t>
      </w:r>
      <w:r>
        <w:rPr>
          <w:rFonts w:ascii="Ubuntu Mono" w:hAnsi="Ubuntu Mono"/>
          <w:color w:val="000000"/>
          <w:sz w:val="18"/>
          <w:szCs w:val="18"/>
        </w:rPr>
        <w:t>); // dla Kierowcy</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driver.getBusInformation().setOccupiedSalonTrunk(</w:t>
      </w:r>
      <w:r>
        <w:rPr>
          <w:rFonts w:ascii="Ubuntu Mono" w:hAnsi="Ubuntu Mono"/>
          <w:color w:val="0000FF"/>
          <w:sz w:val="18"/>
          <w:szCs w:val="18"/>
          <w:lang w:val="en-US"/>
        </w:rPr>
        <w:t>0</w:t>
      </w:r>
      <w:r>
        <w:rPr>
          <w:rFonts w:ascii="Ubuntu Mono" w:hAnsi="Ubuntu Mono"/>
          <w:color w:val="000000"/>
          <w:sz w:val="18"/>
          <w:szCs w:val="18"/>
          <w:lang w:val="en-US"/>
        </w:rPr>
        <w: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.setValue(driver); // zapisanie danych w bazie Realtime Database</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Wróć do Głównego Widoku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Pod czas zapisu Trasy jest sprawdzane czy ilość punktów na mapie jest większa od 1 (czyli jest zdefiniowaną ścieżka co najmniej pomiędzy dwoma punktami), po czym te punkty są dodawane do Trasy, jej status jest oznaczany jako Otwarty oraz aktualizują się szczegóły Autobusu (autobus oznaczany jako wolny) po czym aktualna Trasa jest dodawana do szczegółów Kierowcy i dane o Kierowcy jest aktualizowane w bazie danych.</w:t>
      </w:r>
    </w:p>
    <w:p>
      <w:pPr>
        <w:pStyle w:val="Normal"/>
        <w:keepNext w:val="true"/>
        <w:jc w:val="center"/>
        <w:rPr/>
      </w:pPr>
      <w:r>
        <w:rPr/>
        <w:drawing>
          <wp:inline distT="0" distB="0" distL="0" distR="0">
            <wp:extent cx="1852295" cy="2867660"/>
            <wp:effectExtent l="0" t="0" r="0" b="0"/>
            <wp:docPr id="21"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1" descr=""/>
                    <pic:cNvPicPr>
                      <a:picLocks noChangeAspect="1" noChangeArrowheads="1"/>
                    </pic:cNvPicPr>
                  </pic:nvPicPr>
                  <pic:blipFill>
                    <a:blip r:embed="rId22"/>
                    <a:stretch>
                      <a:fillRect/>
                    </a:stretch>
                  </pic:blipFill>
                  <pic:spPr bwMode="auto">
                    <a:xfrm>
                      <a:off x="0" y="0"/>
                      <a:ext cx="1852295" cy="2867660"/>
                    </a:xfrm>
                    <a:prstGeom prst="rect">
                      <a:avLst/>
                    </a:prstGeom>
                  </pic:spPr>
                </pic:pic>
              </a:graphicData>
            </a:graphic>
          </wp:inline>
        </w:drawing>
      </w:r>
    </w:p>
    <w:p>
      <w:pPr>
        <w:pStyle w:val="Podpispodrysunkiem"/>
        <w:rPr/>
      </w:pPr>
      <w:bookmarkStart w:id="235" w:name="rys411"/>
      <w:r>
        <w:rPr/>
        <w:t xml:space="preserve">Rys. 4.11 Wybranie Trasy z historii </w:t>
      </w:r>
      <w:bookmarkEnd w:id="235"/>
      <w:r>
        <w:rPr/>
        <w:t>( Wybrana jest jedna z Tras</w:t>
      </w:r>
      <w:r>
        <w:rPr>
          <w:i/>
          <w:iCs/>
        </w:rPr>
        <w:t>, jest podświetlona na rysunku</w:t>
      </w:r>
      <w:r>
        <w:rPr/>
        <w:t xml:space="preserve">) </w:t>
      </w:r>
    </w:p>
    <w:p>
      <w:pPr>
        <w:pStyle w:val="Tretekstu"/>
        <w:rPr/>
      </w:pPr>
      <w:r>
        <w:rPr/>
        <w:t>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 Proces wybrania Trasy z listy wygląda następująco:</w:t>
      </w:r>
    </w:p>
    <w:p>
      <w:pPr>
        <w:pStyle w:val="Tekstwstpniesformatowany"/>
        <w:shd w:val="clear" w:color="auto"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selectedRoute</w:t>
      </w:r>
      <w:r>
        <w:rPr>
          <w:rFonts w:ascii="Ubuntu Mono" w:hAnsi="Ubuntu Mono"/>
          <w:color w:val="000000"/>
          <w:sz w:val="18"/>
          <w:szCs w:val="18"/>
        </w:rPr>
        <w:t>!=-</w:t>
      </w:r>
      <w:r>
        <w:rPr>
          <w:rFonts w:ascii="Ubuntu Mono" w:hAnsi="Ubuntu Mono"/>
          <w:color w:val="0000FF"/>
          <w:sz w:val="18"/>
          <w:szCs w:val="18"/>
        </w:rPr>
        <w:t>1</w:t>
      </w:r>
      <w:r>
        <w:rPr>
          <w:rFonts w:ascii="Ubuntu Mono" w:hAnsi="Ubuntu Mono"/>
          <w:color w:val="000000"/>
          <w:sz w:val="18"/>
          <w:szCs w:val="18"/>
        </w:rPr>
        <w:t>){ // numer wybranej pozycji Trasy z listy Tras na widoku</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b/>
          <w:color w:val="660E7A"/>
          <w:sz w:val="18"/>
          <w:szCs w:val="18"/>
          <w:lang w:val="en-US"/>
        </w:rPr>
        <w:t>routesRef</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routeToCopy=dataSnapshot.child(String.</w:t>
      </w:r>
      <w:r>
        <w:rPr>
          <w:rFonts w:ascii="Ubuntu Mono" w:hAnsi="Ubuntu Mono"/>
          <w:i/>
          <w:color w:val="000000"/>
          <w:sz w:val="18"/>
          <w:szCs w:val="18"/>
          <w:lang w:val="en-US"/>
        </w:rPr>
        <w:t>valueOf</w:t>
      </w:r>
      <w:r>
        <w:rPr>
          <w:rFonts w:ascii="Ubuntu Mono" w:hAnsi="Ubuntu Mono"/>
          <w:color w:val="000000"/>
          <w:sz w:val="18"/>
          <w:szCs w:val="18"/>
          <w:lang w:val="en-US"/>
        </w:rPr>
        <w:t>(</w:t>
      </w:r>
      <w:r>
        <w:rPr>
          <w:rFonts w:ascii="Ubuntu Mono" w:hAnsi="Ubuntu Mono"/>
          <w:b/>
          <w:color w:val="660E7A"/>
          <w:sz w:val="18"/>
          <w:szCs w:val="18"/>
          <w:lang w:val="en-US"/>
        </w:rPr>
        <w:t>selectedRoute</w:t>
      </w:r>
      <w:r>
        <w:rPr>
          <w:rFonts w:ascii="Ubuntu Mono" w:hAnsi="Ubuntu Mono"/>
          <w:color w:val="000000"/>
          <w:sz w:val="18"/>
          <w:szCs w:val="18"/>
          <w:lang w:val="en-US"/>
        </w:rPr>
        <w:t>)).getValue(Route.</w:t>
      </w:r>
      <w:r>
        <w:rPr>
          <w:rFonts w:ascii="Ubuntu Mono" w:hAnsi="Ubuntu Mono"/>
          <w:b/>
          <w:color w:val="000080"/>
          <w:sz w:val="18"/>
          <w:szCs w:val="18"/>
          <w:lang w:val="en-US"/>
        </w:rPr>
        <w:t>class</w:t>
      </w:r>
      <w:r>
        <w:rPr>
          <w:rFonts w:ascii="Ubuntu Mono" w:hAnsi="Ubuntu Mono"/>
          <w:color w:val="000000"/>
          <w:sz w:val="18"/>
          <w:szCs w:val="18"/>
          <w:lang w:val="en-US"/>
        </w:rPr>
        <w:t>); // Pobranie wybranej</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 xml:space="preserve">).setValue(routeToCopy);  // Trasy i ustawienie jej jako </w:t>
        <w:tab/>
        <w:tab/>
        <w:tab/>
        <w:tab/>
        <w:tab/>
        <w:tab/>
        <w:tab/>
        <w:tab/>
        <w:tab/>
        <w:t xml:space="preserve">     //</w:t>
        <w:tab/>
        <w:t>aktualną</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Zainicjalizuj szczegóły autobusu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Przejdź do Główengo Widoku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retekstu"/>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kodzie pobierana jest pozycja wybranej Trasy z listy, po czym dane tej Trasy jest zapisywane do Aktualnej Trasy Kierowcy.</w:t>
      </w:r>
    </w:p>
    <w:p>
      <w:pPr>
        <w:pStyle w:val="Normal"/>
        <w:keepNext w:val="true"/>
        <w:jc w:val="center"/>
        <w:rPr/>
      </w:pPr>
      <w:r>
        <w:rPr/>
        <w:drawing>
          <wp:inline distT="0" distB="0" distL="0" distR="0">
            <wp:extent cx="1852295" cy="2867660"/>
            <wp:effectExtent l="0" t="0" r="0" b="0"/>
            <wp:docPr id="22"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2" descr=""/>
                    <pic:cNvPicPr>
                      <a:picLocks noChangeAspect="1" noChangeArrowheads="1"/>
                    </pic:cNvPicPr>
                  </pic:nvPicPr>
                  <pic:blipFill>
                    <a:blip r:embed="rId23"/>
                    <a:stretch>
                      <a:fillRect/>
                    </a:stretch>
                  </pic:blipFill>
                  <pic:spPr bwMode="auto">
                    <a:xfrm>
                      <a:off x="0" y="0"/>
                      <a:ext cx="1852295" cy="2867660"/>
                    </a:xfrm>
                    <a:prstGeom prst="rect">
                      <a:avLst/>
                    </a:prstGeom>
                  </pic:spPr>
                </pic:pic>
              </a:graphicData>
            </a:graphic>
          </wp:inline>
        </w:drawing>
      </w:r>
    </w:p>
    <w:p>
      <w:pPr>
        <w:pStyle w:val="Podpispodrysunkiem"/>
        <w:rPr/>
      </w:pPr>
      <w:bookmarkStart w:id="236" w:name="rys412"/>
      <w:r>
        <w:rPr/>
        <w:t>Rys. 4.12 Definicja nowej Trasy</w:t>
      </w:r>
      <w:bookmarkEnd w:id="236"/>
      <w:r>
        <w:rPr/>
        <w:t xml:space="preserve"> ( Dodanie Trasy do aktualnej ścieżki Kierowcy za pomocą przycisku jest możliwe gdy liczba punktów jest &gt;=2) </w:t>
      </w:r>
    </w:p>
    <w:p>
      <w:pPr>
        <w:pStyle w:val="Tretekstu"/>
        <w:rPr/>
      </w:pPr>
      <w:r>
        <w:rPr/>
        <w:t>Jak można zauważyć na Głównym Widoku mapa jest aktualizowana, pokazując nowo dodaną Trasę (rys.4.13).</w:t>
      </w:r>
    </w:p>
    <w:p>
      <w:pPr>
        <w:pStyle w:val="Normal"/>
        <w:rPr/>
      </w:pPr>
      <w:r>
        <w:rPr/>
      </w:r>
    </w:p>
    <w:p>
      <w:pPr>
        <w:pStyle w:val="Normal"/>
        <w:keepNext w:val="true"/>
        <w:jc w:val="center"/>
        <w:rPr/>
      </w:pPr>
      <w:r>
        <w:rPr/>
        <w:drawing>
          <wp:inline distT="0" distB="0" distL="0" distR="0">
            <wp:extent cx="1852295" cy="2867660"/>
            <wp:effectExtent l="0" t="0" r="0" b="0"/>
            <wp:docPr id="23"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3" descr=""/>
                    <pic:cNvPicPr>
                      <a:picLocks noChangeAspect="1" noChangeArrowheads="1"/>
                    </pic:cNvPicPr>
                  </pic:nvPicPr>
                  <pic:blipFill>
                    <a:blip r:embed="rId24"/>
                    <a:stretch>
                      <a:fillRect/>
                    </a:stretch>
                  </pic:blipFill>
                  <pic:spPr bwMode="auto">
                    <a:xfrm>
                      <a:off x="0" y="0"/>
                      <a:ext cx="1852295" cy="2867660"/>
                    </a:xfrm>
                    <a:prstGeom prst="rect">
                      <a:avLst/>
                    </a:prstGeom>
                  </pic:spPr>
                </pic:pic>
              </a:graphicData>
            </a:graphic>
          </wp:inline>
        </w:drawing>
      </w:r>
    </w:p>
    <w:p>
      <w:pPr>
        <w:pStyle w:val="Podpispodrysunkiem"/>
        <w:rPr/>
      </w:pPr>
      <w:bookmarkStart w:id="237" w:name="rys413"/>
      <w:r>
        <w:rPr/>
        <w:t>Rys. 4.13 Główny Widok Kierowcy po definicji nowej Trasy</w:t>
      </w:r>
      <w:bookmarkEnd w:id="237"/>
      <w:r>
        <w:rPr/>
        <w:t xml:space="preserve">  </w:t>
      </w:r>
    </w:p>
    <w:p>
      <w:pPr>
        <w:pStyle w:val="Tretekstu"/>
        <w:rPr>
          <w:rFonts w:ascii="DejaVu Sans Mono" w:hAnsi="DejaVu Sans Mono"/>
          <w:color w:val="000000"/>
          <w:sz w:val="23"/>
        </w:rPr>
      </w:pPr>
      <w:r>
        <w:rPr>
          <w:rFonts w:ascii="DejaVu Sans Mono" w:hAnsi="DejaVu Sans Mono"/>
          <w:color w:val="000000"/>
          <w:sz w:val="23"/>
        </w:rPr>
      </w:r>
    </w:p>
    <w:p>
      <w:pPr>
        <w:pStyle w:val="Tretekstu"/>
        <w:rPr/>
      </w:pPr>
      <w:r>
        <w:rPr/>
      </w:r>
    </w:p>
    <w:p>
      <w:pPr>
        <w:pStyle w:val="Tytutrzeciegostopnia"/>
        <w:rPr/>
      </w:pPr>
      <w:bookmarkStart w:id="238" w:name="__RefHeading___Toc576_2369495726"/>
      <w:bookmarkEnd w:id="238"/>
      <w:r>
        <w:rPr/>
        <w:t>4.2.5 Sterowanie Zgłoszeniami od Klienta</w:t>
      </w:r>
    </w:p>
    <w:p>
      <w:pPr>
        <w:pStyle w:val="Tretekstu"/>
        <w:rPr/>
      </w:pPr>
      <w:r>
        <w:rPr/>
        <w:t xml:space="preserve">Po otrzymaniu żądania od Klienta, którego zgłoszenie jest opisane w rozdziale 4.3.4, Kierowca może zobaczyć dodane Zgłoszenie z listy Zgłoszeń (rys. 4.14).       </w:t>
      </w:r>
    </w:p>
    <w:p>
      <w:pPr>
        <w:pStyle w:val="Normal"/>
        <w:keepNext w:val="true"/>
        <w:jc w:val="center"/>
        <w:rPr/>
      </w:pPr>
      <w:r>
        <w:rPr/>
        <w:drawing>
          <wp:inline distT="0" distB="0" distL="0" distR="0">
            <wp:extent cx="1852295" cy="2867660"/>
            <wp:effectExtent l="0" t="0" r="0" b="0"/>
            <wp:docPr id="24"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4" descr=""/>
                    <pic:cNvPicPr>
                      <a:picLocks noChangeAspect="1" noChangeArrowheads="1"/>
                    </pic:cNvPicPr>
                  </pic:nvPicPr>
                  <pic:blipFill>
                    <a:blip r:embed="rId25"/>
                    <a:stretch>
                      <a:fillRect/>
                    </a:stretch>
                  </pic:blipFill>
                  <pic:spPr bwMode="auto">
                    <a:xfrm>
                      <a:off x="0" y="0"/>
                      <a:ext cx="1852295" cy="2867660"/>
                    </a:xfrm>
                    <a:prstGeom prst="rect">
                      <a:avLst/>
                    </a:prstGeom>
                  </pic:spPr>
                </pic:pic>
              </a:graphicData>
            </a:graphic>
          </wp:inline>
        </w:drawing>
      </w:r>
    </w:p>
    <w:p>
      <w:pPr>
        <w:pStyle w:val="Podpispodrysunkiem"/>
        <w:rPr/>
      </w:pPr>
      <w:bookmarkStart w:id="239" w:name="rys414"/>
      <w:r>
        <w:rPr/>
        <w:t>Rys. 4.14 Widok listy Zgłoszeń skierowanych do Kierowcy</w:t>
      </w:r>
      <w:bookmarkEnd w:id="239"/>
      <w:r>
        <w:rPr/>
        <w:t xml:space="preserve">  </w:t>
      </w:r>
    </w:p>
    <w:p>
      <w:pPr>
        <w:pStyle w:val="Tretekstu"/>
        <w:rPr>
          <w:lang w:val="en-US"/>
        </w:rPr>
      </w:pPr>
      <w:r>
        <w:rPr/>
        <w:t>Na liście widoczne poszczególne Zgłoszenia z imionami Klientów, którzy dodali Zgłoszenie wraz z datami ich utworzenia. Po wybraniu Zgłoszenia z listy Kierowca jest przekierowany do detali danego Zgłoszenia (rys. 4.15).  W szczegółach Zgłoszenia Kierowca widzi Punkt, z którego Klient chcę rozpocząć jazdę, Punkt Docelowy, ilość pasażerów, ilość bagażu oraz bagażu w salonie, datę utworzenia żądania oraz jego status. Także w przypadku, gdy Zgłoszenie jest w statusie „Otworzone”, Kierowca może jego cofnąć lub zatwierdzić za pomocą odpowiednich przycisków. Proces akceptacji wygląda następująco:</w:t>
      </w:r>
    </w:p>
    <w:p>
      <w:pPr>
        <w:pStyle w:val="Tekstwstpniesformatowany"/>
        <w:shd w:val="clear" w:color="auto" w:fill="FFFFFF"/>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driverBusInformationRef=</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"busInformation"</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driverBusInformationRef.addListenerForSingleValueEvent(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 busInformation=dataSnapshot.getValue(BusInformation.</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pobierz  passengersValue,  trunkValue oraz  salonTrunkValue z widoku Zgłoszenia</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busInformation.setOccupiedSeats(busInformation.getOccupiedSeats()+passengersValue);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busInformation.setOccupiedTrunk(busInformation.getOccupiedTrunk()+trunkValue); // Uzupełnij</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busInformation.setOccupiedSalonTrunk(busInformation.getOccupiedSalonTrunk() // Szczegóły Autobusu</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color w:val="000000"/>
          <w:sz w:val="18"/>
          <w:szCs w:val="18"/>
        </w:rPr>
        <w:t>+salonTrunkValue);                       // o informację z widoku Zgłoszenia</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b/>
          <w:color w:val="660E7A"/>
          <w:sz w:val="18"/>
          <w:szCs w:val="18"/>
          <w:lang w:val="en-US"/>
        </w:rPr>
        <w:t>requestRef</w:t>
      </w:r>
      <w:r>
        <w:rPr>
          <w:rFonts w:ascii="Ubuntu Mono" w:hAnsi="Ubuntu Mono"/>
          <w:color w:val="000000"/>
          <w:sz w:val="18"/>
          <w:szCs w:val="18"/>
          <w:lang w:val="en-US"/>
        </w:rPr>
        <w:t>.child(</w:t>
      </w:r>
      <w:r>
        <w:rPr>
          <w:rFonts w:ascii="Ubuntu Mono" w:hAnsi="Ubuntu Mono"/>
          <w:b/>
          <w:color w:val="008000"/>
          <w:sz w:val="18"/>
          <w:szCs w:val="18"/>
          <w:lang w:val="en-US"/>
        </w:rPr>
        <w:t>"status"</w:t>
      </w:r>
      <w:r>
        <w:rPr>
          <w:rFonts w:ascii="Ubuntu Mono" w:hAnsi="Ubuntu Mono"/>
          <w:color w:val="000000"/>
          <w:sz w:val="18"/>
          <w:szCs w:val="18"/>
          <w:lang w:val="en-US"/>
        </w:rPr>
        <w:t>).setValue(getString(R.string.</w:t>
      </w:r>
      <w:r>
        <w:rPr>
          <w:rFonts w:ascii="Ubuntu Mono" w:hAnsi="Ubuntu Mono"/>
          <w:b/>
          <w:i/>
          <w:color w:val="660E7A"/>
          <w:sz w:val="18"/>
          <w:szCs w:val="18"/>
          <w:lang w:val="en-US"/>
        </w:rPr>
        <w:t>approved</w:t>
      </w:r>
      <w:r>
        <w:rPr>
          <w:rFonts w:ascii="Ubuntu Mono" w:hAnsi="Ubuntu Mono"/>
          <w:color w:val="000000"/>
          <w:sz w:val="18"/>
          <w:szCs w:val="18"/>
          <w:lang w:val="en-US"/>
        </w:rPr>
        <w:t>)); // Ustaw status Zgłoszenia</w:t>
      </w:r>
    </w:p>
    <w:p>
      <w:pPr>
        <w:pStyle w:val="Tekstwstpniesformatowany"/>
        <w:shd w:val="clear" w:color="auto" w:fill="FFFFFF"/>
        <w:rPr/>
      </w:pPr>
      <w:r>
        <w:rPr>
          <w:rFonts w:ascii="Ubuntu Mono" w:hAnsi="Ubuntu Mono"/>
          <w:color w:val="000000"/>
          <w:sz w:val="18"/>
          <w:szCs w:val="18"/>
          <w:lang w:val="en-US"/>
        </w:rPr>
        <w:tab/>
      </w:r>
      <w:r>
        <w:rPr>
          <w:rFonts w:ascii="Ubuntu Mono" w:hAnsi="Ubuntu Mono"/>
          <w:color w:val="000000"/>
          <w:sz w:val="18"/>
          <w:szCs w:val="18"/>
        </w:rPr>
        <w:t>// jako Zaakceptowane przez Kierowcę</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driverBusInformationRef</w:t>
      </w:r>
      <w:r>
        <w:rPr>
          <w:rFonts w:ascii="Ubuntu Mono" w:hAnsi="Ubuntu Mono"/>
          <w:color w:val="000000"/>
          <w:sz w:val="18"/>
          <w:szCs w:val="18"/>
        </w:rPr>
        <w:t>.setValue(busInformation);</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addRequestToRoute(); // Dodaj Zgłoszenie do listy zaakceptowanych Zgłoszeń aktualnej Trasy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Wróć na Główny Widok Kierowcy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onCancelled(</w:t>
      </w:r>
      <w:r>
        <w:rPr>
          <w:rFonts w:ascii="Ubuntu Mono" w:hAnsi="Ubuntu Mono"/>
          <w:color w:val="808000"/>
          <w:sz w:val="18"/>
          <w:szCs w:val="18"/>
          <w:lang w:val="en-US"/>
        </w:rPr>
        <w:t xml:space="preserve">@NonNull </w:t>
      </w:r>
      <w:r>
        <w:rPr>
          <w:rFonts w:ascii="Ubuntu Mono" w:hAnsi="Ubuntu Mono"/>
          <w:color w:val="000000"/>
          <w:sz w:val="18"/>
          <w:szCs w:val="18"/>
          <w:lang w:val="en-US"/>
        </w:rPr>
        <w:t>DatabaseError databaseError) {</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 xml:space="preserve">Tutaj informację o ilości miejsc, bagażu oraz bagażu podręcznego jest pobierana ze szczegółów Zgłoszenia, informacja autobusu jest aktualizowana na podstawie tych danych, po czym status Zgłoszenia jest ustawiany na Zaakceptowane oraz Zgłoszenie jest dodawane do listy Aktualnej Trasy. </w:t>
      </w:r>
    </w:p>
    <w:p>
      <w:pPr>
        <w:pStyle w:val="Normal"/>
        <w:keepNext w:val="true"/>
        <w:jc w:val="center"/>
        <w:rPr/>
      </w:pPr>
      <w:r>
        <w:rPr/>
        <w:drawing>
          <wp:inline distT="0" distB="0" distL="0" distR="0">
            <wp:extent cx="1852295" cy="2867660"/>
            <wp:effectExtent l="0" t="0" r="0" b="0"/>
            <wp:docPr id="25"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5" descr=""/>
                    <pic:cNvPicPr>
                      <a:picLocks noChangeAspect="1" noChangeArrowheads="1"/>
                    </pic:cNvPicPr>
                  </pic:nvPicPr>
                  <pic:blipFill>
                    <a:blip r:embed="rId26"/>
                    <a:stretch>
                      <a:fillRect/>
                    </a:stretch>
                  </pic:blipFill>
                  <pic:spPr bwMode="auto">
                    <a:xfrm>
                      <a:off x="0" y="0"/>
                      <a:ext cx="1852295" cy="2867660"/>
                    </a:xfrm>
                    <a:prstGeom prst="rect">
                      <a:avLst/>
                    </a:prstGeom>
                  </pic:spPr>
                </pic:pic>
              </a:graphicData>
            </a:graphic>
          </wp:inline>
        </w:drawing>
      </w:r>
    </w:p>
    <w:p>
      <w:pPr>
        <w:pStyle w:val="Podpispodrysunkiem"/>
        <w:rPr/>
      </w:pPr>
      <w:bookmarkStart w:id="240" w:name="rys415"/>
      <w:r>
        <w:rPr/>
        <w:t>Rys. 4.15 Widok Szczegółów Z</w:t>
      </w:r>
      <w:bookmarkEnd w:id="240"/>
      <w:r>
        <w:rPr/>
        <w:t xml:space="preserve">głoszenia </w:t>
      </w:r>
    </w:p>
    <w:p>
      <w:pPr>
        <w:pStyle w:val="Tretekstu"/>
        <w:rPr/>
      </w:pPr>
      <w:r>
        <w:rPr/>
        <w:t>W przypadku, gdy Zgłoszenie jest w innym statusie, to Kierowca nie ma możliwości sterowania im (rys.4.16).</w:t>
      </w:r>
    </w:p>
    <w:p>
      <w:pPr>
        <w:pStyle w:val="Normal"/>
        <w:keepNext w:val="true"/>
        <w:jc w:val="center"/>
        <w:rPr/>
      </w:pPr>
      <w:r>
        <w:rPr/>
        <w:drawing>
          <wp:inline distT="0" distB="0" distL="0" distR="0">
            <wp:extent cx="1852295" cy="2867660"/>
            <wp:effectExtent l="0" t="0" r="0" b="0"/>
            <wp:docPr id="26"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6" descr=""/>
                    <pic:cNvPicPr>
                      <a:picLocks noChangeAspect="1" noChangeArrowheads="1"/>
                    </pic:cNvPicPr>
                  </pic:nvPicPr>
                  <pic:blipFill>
                    <a:blip r:embed="rId27"/>
                    <a:stretch>
                      <a:fillRect/>
                    </a:stretch>
                  </pic:blipFill>
                  <pic:spPr bwMode="auto">
                    <a:xfrm>
                      <a:off x="0" y="0"/>
                      <a:ext cx="1852295" cy="2867660"/>
                    </a:xfrm>
                    <a:prstGeom prst="rect">
                      <a:avLst/>
                    </a:prstGeom>
                  </pic:spPr>
                </pic:pic>
              </a:graphicData>
            </a:graphic>
          </wp:inline>
        </w:drawing>
      </w:r>
    </w:p>
    <w:p>
      <w:pPr>
        <w:pStyle w:val="Podpispodrysunkiem"/>
        <w:rPr/>
      </w:pPr>
      <w:bookmarkStart w:id="241" w:name="rys416"/>
      <w:r>
        <w:rPr/>
        <w:t xml:space="preserve">Rys. 4.16 Widok Szczegółów Zgłoszenia, Zgłoszenie w statusie Zaakceptowano </w:t>
      </w:r>
      <w:bookmarkEnd w:id="241"/>
    </w:p>
    <w:p>
      <w:pPr>
        <w:pStyle w:val="Tretekstu"/>
        <w:rPr/>
      </w:pPr>
      <w:r>
        <w:rPr/>
        <w:t>Po akceptacji Zgłoszenia, ono jest dodane do aktualnej Trasy u Kierowcy w bazie danych, a na Głównym widoku, dane autobusu są uzupełnione  o informacje określone w Zgłoszeniu (rys. 4.17).</w:t>
      </w:r>
    </w:p>
    <w:p>
      <w:pPr>
        <w:pStyle w:val="Tretekstu"/>
        <w:rPr/>
      </w:pPr>
      <w:r>
        <w:rPr/>
        <w:t>Po akceptacji Zgłoszenia, jego status jest zmieniany na Zaakceptowano, co można zobaczyć, w jego szczegółach, jak na przykładzie (rys.4.16).</w:t>
      </w:r>
    </w:p>
    <w:p>
      <w:pPr>
        <w:pStyle w:val="Normal"/>
        <w:rPr/>
      </w:pPr>
      <w:r>
        <w:rPr/>
      </w:r>
    </w:p>
    <w:p>
      <w:pPr>
        <w:pStyle w:val="Normal"/>
        <w:keepNext w:val="true"/>
        <w:jc w:val="center"/>
        <w:rPr/>
      </w:pPr>
      <w:r>
        <w:rPr/>
        <w:drawing>
          <wp:inline distT="0" distB="0" distL="0" distR="0">
            <wp:extent cx="1852295" cy="2867660"/>
            <wp:effectExtent l="0" t="0" r="0" b="0"/>
            <wp:docPr id="27"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7" descr=""/>
                    <pic:cNvPicPr>
                      <a:picLocks noChangeAspect="1" noChangeArrowheads="1"/>
                    </pic:cNvPicPr>
                  </pic:nvPicPr>
                  <pic:blipFill>
                    <a:blip r:embed="rId28"/>
                    <a:stretch>
                      <a:fillRect/>
                    </a:stretch>
                  </pic:blipFill>
                  <pic:spPr bwMode="auto">
                    <a:xfrm>
                      <a:off x="0" y="0"/>
                      <a:ext cx="1852295" cy="2867660"/>
                    </a:xfrm>
                    <a:prstGeom prst="rect">
                      <a:avLst/>
                    </a:prstGeom>
                  </pic:spPr>
                </pic:pic>
              </a:graphicData>
            </a:graphic>
          </wp:inline>
        </w:drawing>
      </w:r>
    </w:p>
    <w:p>
      <w:pPr>
        <w:pStyle w:val="Podpispodrysunkiem"/>
        <w:rPr/>
      </w:pPr>
      <w:bookmarkStart w:id="242" w:name="rys417"/>
      <w:r>
        <w:rPr/>
        <w:t>Rys. 4.17 Główny Widok Zgłoszenia, dane autobusu są aktualizowane na podstawie zaakceptowanego Z</w:t>
      </w:r>
      <w:bookmarkEnd w:id="242"/>
      <w:r>
        <w:rPr/>
        <w:t>głoszenia</w:t>
      </w:r>
    </w:p>
    <w:p>
      <w:pPr>
        <w:pStyle w:val="Tretekstu"/>
        <w:rPr/>
      </w:pPr>
      <w:r>
        <w:rPr/>
        <w:t>Także po akceptacji, Klient otrzymuje notyfikacje o akceptacji Zgłoszenie prze kierowcę, co widać na rys. 4.18.</w:t>
      </w:r>
    </w:p>
    <w:p>
      <w:pPr>
        <w:pStyle w:val="Normal"/>
        <w:keepNext w:val="true"/>
        <w:jc w:val="center"/>
        <w:rPr/>
      </w:pPr>
      <w:r>
        <w:rPr/>
        <w:drawing>
          <wp:inline distT="0" distB="0" distL="0" distR="0">
            <wp:extent cx="1852295" cy="2867660"/>
            <wp:effectExtent l="0" t="0" r="0" b="0"/>
            <wp:docPr id="28"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30" descr=""/>
                    <pic:cNvPicPr>
                      <a:picLocks noChangeAspect="1" noChangeArrowheads="1"/>
                    </pic:cNvPicPr>
                  </pic:nvPicPr>
                  <pic:blipFill>
                    <a:blip r:embed="rId29"/>
                    <a:stretch>
                      <a:fillRect/>
                    </a:stretch>
                  </pic:blipFill>
                  <pic:spPr bwMode="auto">
                    <a:xfrm>
                      <a:off x="0" y="0"/>
                      <a:ext cx="1852295" cy="2867660"/>
                    </a:xfrm>
                    <a:prstGeom prst="rect">
                      <a:avLst/>
                    </a:prstGeom>
                  </pic:spPr>
                </pic:pic>
              </a:graphicData>
            </a:graphic>
          </wp:inline>
        </w:drawing>
      </w:r>
    </w:p>
    <w:p>
      <w:pPr>
        <w:pStyle w:val="Podpispodrysunkiem"/>
        <w:rPr/>
      </w:pPr>
      <w:bookmarkStart w:id="243" w:name="rys418"/>
      <w:r>
        <w:rPr/>
        <w:t>Rys. 4.18 Komunikat o akceptacji Zgłoszenia przez Kierowcę na widoku Klient</w:t>
      </w:r>
      <w:bookmarkEnd w:id="243"/>
      <w:r>
        <w:rPr/>
        <w:t xml:space="preserve">a </w:t>
      </w:r>
    </w:p>
    <w:p>
      <w:pPr>
        <w:pStyle w:val="Tretekstu"/>
        <w:rPr/>
      </w:pPr>
      <w:r>
        <w:rPr/>
        <w:t>Trasa na mapie Kierowcę jest uzupełniana o punkty zgłoszenia (rys.4.19).Na danym widoku Punkt ciemno niebieski – Punkt początkowy Zgłoszenia, różowy – punkt Docelowy.</w:t>
      </w:r>
    </w:p>
    <w:p>
      <w:pPr>
        <w:pStyle w:val="Tretekstu"/>
        <w:rPr/>
      </w:pPr>
      <w:r>
        <w:rPr/>
        <w:t>W przypadku, gdy Kierowca decyduje, że Zgłoszenie jemu nie odpowiada, to ma możliwość jego anulowania. Wtedy Klient dostaje odpowiednią notyfikację (rys.4.20).</w:t>
      </w:r>
    </w:p>
    <w:p>
      <w:pPr>
        <w:pStyle w:val="Normal"/>
        <w:keepNext w:val="true"/>
        <w:jc w:val="center"/>
        <w:rPr/>
      </w:pPr>
      <w:r>
        <w:rPr/>
        <w:drawing>
          <wp:inline distT="0" distB="0" distL="0" distR="0">
            <wp:extent cx="1852295" cy="2867660"/>
            <wp:effectExtent l="0" t="0" r="0" b="0"/>
            <wp:docPr id="29"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1" descr=""/>
                    <pic:cNvPicPr>
                      <a:picLocks noChangeAspect="1" noChangeArrowheads="1"/>
                    </pic:cNvPicPr>
                  </pic:nvPicPr>
                  <pic:blipFill>
                    <a:blip r:embed="rId30"/>
                    <a:stretch>
                      <a:fillRect/>
                    </a:stretch>
                  </pic:blipFill>
                  <pic:spPr bwMode="auto">
                    <a:xfrm>
                      <a:off x="0" y="0"/>
                      <a:ext cx="1852295" cy="2867660"/>
                    </a:xfrm>
                    <a:prstGeom prst="rect">
                      <a:avLst/>
                    </a:prstGeom>
                  </pic:spPr>
                </pic:pic>
              </a:graphicData>
            </a:graphic>
          </wp:inline>
        </w:drawing>
      </w:r>
    </w:p>
    <w:p>
      <w:pPr>
        <w:pStyle w:val="Podpispodrysunkiem"/>
        <w:rPr/>
      </w:pPr>
      <w:bookmarkStart w:id="244" w:name="rys419"/>
      <w:r>
        <w:rPr/>
        <w:t xml:space="preserve">Rys. 4.19 Aktualizowana Trasa na widoku Kierowcy po akceptacji Zgłoszenia </w:t>
      </w:r>
      <w:bookmarkEnd w:id="244"/>
    </w:p>
    <w:p>
      <w:pPr>
        <w:pStyle w:val="Normal"/>
        <w:keepNext w:val="true"/>
        <w:jc w:val="center"/>
        <w:rPr/>
      </w:pPr>
      <w:r>
        <w:rPr/>
        <w:drawing>
          <wp:inline distT="0" distB="0" distL="0" distR="0">
            <wp:extent cx="1852295" cy="2867660"/>
            <wp:effectExtent l="0" t="0" r="0" b="0"/>
            <wp:docPr id="30"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2" descr=""/>
                    <pic:cNvPicPr>
                      <a:picLocks noChangeAspect="1" noChangeArrowheads="1"/>
                    </pic:cNvPicPr>
                  </pic:nvPicPr>
                  <pic:blipFill>
                    <a:blip r:embed="rId31"/>
                    <a:stretch>
                      <a:fillRect/>
                    </a:stretch>
                  </pic:blipFill>
                  <pic:spPr bwMode="auto">
                    <a:xfrm>
                      <a:off x="0" y="0"/>
                      <a:ext cx="1852295" cy="2867660"/>
                    </a:xfrm>
                    <a:prstGeom prst="rect">
                      <a:avLst/>
                    </a:prstGeom>
                  </pic:spPr>
                </pic:pic>
              </a:graphicData>
            </a:graphic>
          </wp:inline>
        </w:drawing>
      </w:r>
    </w:p>
    <w:p>
      <w:pPr>
        <w:pStyle w:val="Podpispodrysunkiem"/>
        <w:rPr/>
      </w:pPr>
      <w:bookmarkStart w:id="245" w:name="rys420"/>
      <w:r>
        <w:rPr/>
        <w:t xml:space="preserve">Rys. 4.20 Komunikat na widoku Klienta po wycofaniu Zgłoszenia przez Kierowcę </w:t>
      </w:r>
      <w:bookmarkEnd w:id="245"/>
    </w:p>
    <w:p>
      <w:pPr>
        <w:pStyle w:val="Tretekstu"/>
        <w:rPr/>
      </w:pPr>
      <w:r>
        <w:rPr/>
        <w:t>Mechanizm wyświetlania komunikatu wygląda następująco:</w:t>
      </w:r>
    </w:p>
    <w:p>
      <w:pPr>
        <w:pStyle w:val="Tekstwstpniesformatowany"/>
        <w:rPr>
          <w:rFonts w:ascii="Ubuntu Mono" w:hAnsi="Ubuntu Mono"/>
          <w:color w:val="000000"/>
          <w:sz w:val="18"/>
          <w:szCs w:val="18"/>
          <w:lang w:val="en-US"/>
        </w:rPr>
      </w:pPr>
      <w:r>
        <w:rPr>
          <w:rFonts w:ascii="Ubuntu Mono" w:hAnsi="Ubuntu Mono"/>
          <w:color w:val="000000"/>
          <w:sz w:val="18"/>
          <w:szCs w:val="18"/>
          <w:lang w:val="en-US"/>
        </w:rPr>
        <w:t xml:space="preserve">Query clientRequestsQuery = </w:t>
      </w:r>
      <w:r>
        <w:rPr>
          <w:rFonts w:ascii="Ubuntu Mono" w:hAnsi="Ubuntu Mono"/>
          <w:b/>
          <w:color w:val="660E7A"/>
          <w:sz w:val="18"/>
          <w:szCs w:val="18"/>
          <w:lang w:val="en-US"/>
        </w:rPr>
        <w:t>database</w:t>
      </w:r>
      <w:r>
        <w:rPr>
          <w:rFonts w:ascii="Ubuntu Mono" w:hAnsi="Ubuntu Mono"/>
          <w:color w:val="000000"/>
          <w:sz w:val="18"/>
          <w:szCs w:val="18"/>
          <w:lang w:val="en-US"/>
        </w:rPr>
        <w:t>.getReference().child(</w:t>
      </w:r>
      <w:r>
        <w:rPr>
          <w:rFonts w:ascii="Ubuntu Mono" w:hAnsi="Ubuntu Mono"/>
          <w:b/>
          <w:color w:val="008000"/>
          <w:sz w:val="18"/>
          <w:szCs w:val="18"/>
          <w:lang w:val="en-US"/>
        </w:rPr>
        <w:t>"requests"</w:t>
      </w:r>
      <w:r>
        <w:rPr>
          <w:rFonts w:ascii="Ubuntu Mono" w:hAnsi="Ubuntu Mono"/>
          <w:color w:val="000000"/>
          <w:sz w:val="18"/>
          <w:szCs w:val="18"/>
          <w:lang w:val="en-US"/>
        </w:rPr>
        <w:t>)</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color w:val="000000"/>
          <w:sz w:val="18"/>
          <w:szCs w:val="18"/>
        </w:rPr>
        <w:t>.orderByChild(</w:t>
      </w:r>
      <w:r>
        <w:rPr>
          <w:rFonts w:ascii="Ubuntu Mono" w:hAnsi="Ubuntu Mono"/>
          <w:b/>
          <w:color w:val="008000"/>
          <w:sz w:val="18"/>
          <w:szCs w:val="18"/>
        </w:rPr>
        <w:t>"clientKey"</w:t>
      </w:r>
      <w:r>
        <w:rPr>
          <w:rFonts w:ascii="Ubuntu Mono" w:hAnsi="Ubuntu Mono"/>
          <w:color w:val="000000"/>
          <w:sz w:val="18"/>
          <w:szCs w:val="18"/>
        </w:rPr>
        <w:t>).equalTo(</w:t>
      </w:r>
      <w:r>
        <w:rPr>
          <w:rFonts w:ascii="Ubuntu Mono" w:hAnsi="Ubuntu Mono"/>
          <w:b/>
          <w:color w:val="660E7A"/>
          <w:sz w:val="18"/>
          <w:szCs w:val="18"/>
        </w:rPr>
        <w:t>userKey</w:t>
      </w:r>
      <w:r>
        <w:rPr>
          <w:rFonts w:ascii="Ubuntu Mono" w:hAnsi="Ubuntu Mono"/>
          <w:color w:val="000000"/>
          <w:sz w:val="18"/>
          <w:szCs w:val="18"/>
        </w:rPr>
        <w:t>); // Pobierz listę Zgłoszeń dla danego Klienta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ChildEventListener requestsListener = </w:t>
      </w:r>
      <w:r>
        <w:rPr>
          <w:rFonts w:ascii="Ubuntu Mono" w:hAnsi="Ubuntu Mono"/>
          <w:b/>
          <w:color w:val="000080"/>
          <w:sz w:val="18"/>
          <w:szCs w:val="18"/>
          <w:lang w:val="en-US"/>
        </w:rPr>
        <w:t xml:space="preserve">new </w:t>
      </w:r>
      <w:r>
        <w:rPr>
          <w:rFonts w:ascii="Ubuntu Mono" w:hAnsi="Ubuntu Mono"/>
          <w:color w:val="000000"/>
          <w:sz w:val="18"/>
          <w:szCs w:val="18"/>
          <w:lang w:val="en-US"/>
        </w:rPr>
        <w:t>ChildEventListener()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onChildChanged(</w:t>
      </w:r>
      <w:r>
        <w:rPr>
          <w:rFonts w:ascii="Ubuntu Mono" w:hAnsi="Ubuntu Mono"/>
          <w:color w:val="808000"/>
          <w:sz w:val="18"/>
          <w:szCs w:val="18"/>
          <w:lang w:val="en-US"/>
        </w:rPr>
        <w:t xml:space="preserve">@NonNull </w:t>
      </w:r>
      <w:r>
        <w:rPr>
          <w:rFonts w:ascii="Ubuntu Mono" w:hAnsi="Ubuntu Mono"/>
          <w:color w:val="000000"/>
          <w:sz w:val="18"/>
          <w:szCs w:val="18"/>
          <w:lang w:val="en-US"/>
        </w:rPr>
        <w:t xml:space="preserve">DataSnapshot dataSnapshot, </w:t>
      </w:r>
      <w:r>
        <w:rPr>
          <w:rFonts w:ascii="Ubuntu Mono" w:hAnsi="Ubuntu Mono"/>
          <w:color w:val="808000"/>
          <w:sz w:val="18"/>
          <w:szCs w:val="18"/>
          <w:lang w:val="en-US"/>
        </w:rPr>
        <w:t xml:space="preserve">@Nullable </w:t>
      </w:r>
      <w:r>
        <w:rPr>
          <w:rFonts w:ascii="Ubuntu Mono" w:hAnsi="Ubuntu Mono"/>
          <w:color w:val="000000"/>
          <w:sz w:val="18"/>
          <w:szCs w:val="18"/>
          <w:lang w:val="en-US"/>
        </w:rPr>
        <w:t>String s)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Zbuduj Widok Notyfikacji</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xml:space="preserve">DatabaseReference driverRef = </w:t>
      </w:r>
      <w:r>
        <w:rPr>
          <w:rFonts w:ascii="Ubuntu Mono" w:hAnsi="Ubuntu Mono"/>
          <w:b/>
          <w:color w:val="660E7A"/>
          <w:sz w:val="18"/>
          <w:szCs w:val="18"/>
          <w:lang w:val="en-US"/>
        </w:rPr>
        <w:t>database</w:t>
      </w:r>
      <w:r>
        <w:rPr>
          <w:rFonts w:ascii="Ubuntu Mono" w:hAnsi="Ubuntu Mono"/>
          <w:color w:val="000000"/>
          <w:sz w:val="18"/>
          <w:szCs w:val="18"/>
          <w:lang w:val="en-US"/>
        </w:rPr>
        <w:t>.getReference()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.child(</w:t>
      </w:r>
      <w:r>
        <w:rPr>
          <w:rFonts w:ascii="Ubuntu Mono" w:hAnsi="Ubuntu Mono"/>
          <w:b/>
          <w:color w:val="008000"/>
          <w:sz w:val="18"/>
          <w:szCs w:val="18"/>
          <w:lang w:val="en-US"/>
        </w:rPr>
        <w:t>"drivers"</w:t>
      </w:r>
      <w:r>
        <w:rPr>
          <w:rFonts w:ascii="Ubuntu Mono" w:hAnsi="Ubuntu Mono"/>
          <w:color w:val="000000"/>
          <w:sz w:val="18"/>
          <w:szCs w:val="18"/>
          <w:lang w:val="en-US"/>
        </w:rPr>
        <w:t>).child(request.getDriverKey());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 driver = dataSnapshot.getValue(Driver.</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Pobierz dane osobowe Kierowcy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(getString(R.string.</w:t>
      </w:r>
      <w:r>
        <w:rPr>
          <w:rFonts w:ascii="Ubuntu Mono" w:hAnsi="Ubuntu Mono"/>
          <w:b/>
          <w:i/>
          <w:color w:val="660E7A"/>
          <w:sz w:val="18"/>
          <w:szCs w:val="18"/>
          <w:lang w:val="en-US"/>
        </w:rPr>
        <w:t>driver_canceled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getString(R.string.</w:t>
      </w:r>
      <w:r>
        <w:rPr>
          <w:rFonts w:ascii="Ubuntu Mono" w:hAnsi="Ubuntu Mono"/>
          <w:b/>
          <w:i/>
          <w:color w:val="660E7A"/>
          <w:sz w:val="18"/>
          <w:szCs w:val="18"/>
          <w:lang w:val="en-US"/>
        </w:rPr>
        <w:t>approved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(getString(R.string.</w:t>
      </w:r>
      <w:r>
        <w:rPr>
          <w:rFonts w:ascii="Ubuntu Mono" w:hAnsi="Ubuntu Mono"/>
          <w:b/>
          <w:i/>
          <w:color w:val="660E7A"/>
          <w:sz w:val="18"/>
          <w:szCs w:val="18"/>
          <w:lang w:val="en-US"/>
        </w:rPr>
        <w:t>driver_canceled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xml:space="preserve">// Pokaż notyfikację o wycofaniu Zgłoszenia przez </w:t>
        <w:tab/>
        <w:tab/>
        <w:tab/>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ab/>
        <w:tab/>
        <w:tab/>
      </w:r>
      <w:r>
        <w:rPr>
          <w:rFonts w:ascii="Ubuntu Mono" w:hAnsi="Ubuntu Mono"/>
          <w:color w:val="000000"/>
          <w:sz w:val="18"/>
          <w:szCs w:val="18"/>
          <w:lang w:val="en-US"/>
        </w:rPr>
        <w:t>// Kierowcę</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else if </w:t>
      </w:r>
      <w:r>
        <w:rPr>
          <w:rFonts w:ascii="Ubuntu Mono" w:hAnsi="Ubuntu Mono"/>
          <w:color w:val="000000"/>
          <w:sz w:val="18"/>
          <w:szCs w:val="18"/>
          <w:lang w:val="en-US"/>
        </w:rPr>
        <w:t>(getString(R.string.</w:t>
      </w:r>
      <w:r>
        <w:rPr>
          <w:rFonts w:ascii="Ubuntu Mono" w:hAnsi="Ubuntu Mono"/>
          <w:b/>
          <w:i/>
          <w:color w:val="660E7A"/>
          <w:sz w:val="18"/>
          <w:szCs w:val="18"/>
          <w:lang w:val="en-US"/>
        </w:rPr>
        <w:t>approved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xml:space="preserve">// Pokaż notyfikację o akceptacji Zgłoszenia </w:t>
        <w:tab/>
        <w:tab/>
        <w:tab/>
        <w:tab/>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ab/>
        <w:tab/>
        <w:tab/>
      </w:r>
      <w:r>
        <w:rPr>
          <w:rFonts w:ascii="Ubuntu Mono" w:hAnsi="Ubuntu Mono"/>
          <w:color w:val="000000"/>
          <w:sz w:val="18"/>
          <w:szCs w:val="18"/>
          <w:lang w:val="en-US"/>
        </w:rPr>
        <w:t>// przez Kierowcę</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w:t>
      </w:r>
    </w:p>
    <w:p>
      <w:pPr>
        <w:pStyle w:val="Tekstwstpniesformatowany"/>
        <w:shd w:val="clear" w:color="auto" w:fill="FFFFFF"/>
        <w:spacing w:before="0" w:after="283"/>
        <w:rPr>
          <w:rFonts w:ascii="Ubuntu Mono" w:hAnsi="Ubuntu Mono"/>
          <w:color w:val="000000"/>
          <w:sz w:val="18"/>
          <w:szCs w:val="18"/>
          <w:lang w:val="en-US"/>
        </w:rPr>
      </w:pPr>
      <w:r>
        <w:rPr>
          <w:rFonts w:ascii="Ubuntu Mono" w:hAnsi="Ubuntu Mono"/>
          <w:color w:val="000000"/>
          <w:sz w:val="18"/>
          <w:szCs w:val="18"/>
          <w:lang w:val="en-US"/>
        </w:rPr>
        <w:t>clientRequestsQuery.addChildEventListener(requestsListener);</w:t>
      </w:r>
    </w:p>
    <w:p>
      <w:pPr>
        <w:pStyle w:val="Tretekstu"/>
        <w:rPr/>
      </w:pPr>
      <w:r>
        <w:rPr/>
        <w:t>W dany kodzie pobierana jest lista Zgłoszeń, dołączona do aktualnego Klienta oraz wyświetlany jest komunikat w zależności od statusu Zgłoszenia.</w:t>
      </w:r>
    </w:p>
    <w:p>
      <w:pPr>
        <w:pStyle w:val="Tytutrzeciegostopnia"/>
        <w:rPr/>
      </w:pPr>
      <w:bookmarkStart w:id="246" w:name="__RefHeading___Toc578_2369495726"/>
      <w:bookmarkEnd w:id="246"/>
      <w:r>
        <w:rPr/>
        <w:t>4.2.6 Przepływ przejazdu Trasy przez Kierowcę oraz proces dowozu Klientów do Punktów Docelowych</w:t>
      </w:r>
    </w:p>
    <w:p>
      <w:pPr>
        <w:pStyle w:val="Tretekstu"/>
        <w:rPr/>
      </w:pPr>
      <w:r>
        <w:rPr/>
        <w:t>Kiedy kierowca dla aktualnej Trasy rozpoczyna proces realizacji jazdy (przez kliknięcie „Rozpocznij Jazdę”), aplikacja sprawdza bieżącą lokalizację Kierowcy i na podstawie zaakceptowanych Zgłoszeń na Trasę, zwalniana jest  zgłoszoną ilość miejsc oraz jednostek bagażu i bagażu podręcznego ze szczegółów Autobusu, gdy osiągnięty jest zdefiniowany punkt końcowy Zgłoszenia Klienta, co widoczne jest na rys.4.21.</w:t>
      </w:r>
    </w:p>
    <w:p>
      <w:pPr>
        <w:pStyle w:val="Normal"/>
        <w:keepNext w:val="true"/>
        <w:jc w:val="center"/>
        <w:rPr/>
      </w:pPr>
      <w:r>
        <w:rPr/>
        <w:drawing>
          <wp:inline distT="0" distB="0" distL="0" distR="0">
            <wp:extent cx="1487170" cy="2302510"/>
            <wp:effectExtent l="0" t="0" r="0" b="0"/>
            <wp:docPr id="31"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8" descr=""/>
                    <pic:cNvPicPr>
                      <a:picLocks noChangeAspect="1" noChangeArrowheads="1"/>
                    </pic:cNvPicPr>
                  </pic:nvPicPr>
                  <pic:blipFill>
                    <a:blip r:embed="rId32"/>
                    <a:stretch>
                      <a:fillRect/>
                    </a:stretch>
                  </pic:blipFill>
                  <pic:spPr bwMode="auto">
                    <a:xfrm>
                      <a:off x="0" y="0"/>
                      <a:ext cx="1487170" cy="2302510"/>
                    </a:xfrm>
                    <a:prstGeom prst="rect">
                      <a:avLst/>
                    </a:prstGeom>
                  </pic:spPr>
                </pic:pic>
              </a:graphicData>
            </a:graphic>
          </wp:inline>
        </w:drawing>
      </w:r>
    </w:p>
    <w:p>
      <w:pPr>
        <w:pStyle w:val="Podpispodrysunkiem"/>
        <w:rPr/>
      </w:pPr>
      <w:bookmarkStart w:id="247" w:name="rys421"/>
      <w:r>
        <w:rPr/>
        <w:t>Rys. 4.21 Aktualizacja danych Autobusu na Głównym Widoku Kierowcy, po dojazdu Kierowcy do punktu końcowego Z</w:t>
      </w:r>
      <w:bookmarkEnd w:id="247"/>
      <w:r>
        <w:rPr/>
        <w:t>głoszenia</w:t>
      </w:r>
    </w:p>
    <w:p>
      <w:pPr>
        <w:pStyle w:val="Tretekstu"/>
        <w:rPr/>
      </w:pPr>
      <w:r>
        <w:rPr/>
        <w:t>Zwolnienie Zgłoszenia po osiągnięciu Punktu końcowego Zgłoszenia opisuje następujący algorytm:</w:t>
      </w:r>
    </w:p>
    <w:p>
      <w:pPr>
        <w:pStyle w:val="Tekstwstpniesformatowany"/>
        <w:rPr>
          <w:rFonts w:ascii="Ubuntu Mono" w:hAnsi="Ubuntu Mono"/>
          <w:color w:val="000000"/>
          <w:sz w:val="18"/>
          <w:szCs w:val="18"/>
          <w:lang w:val="en-US"/>
        </w:rPr>
      </w:pP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).child(</w:t>
      </w:r>
      <w:r>
        <w:rPr>
          <w:rFonts w:ascii="Ubuntu Mono" w:hAnsi="Ubuntu Mono"/>
          <w:b/>
          <w:color w:val="008000"/>
          <w:sz w:val="18"/>
          <w:szCs w:val="18"/>
          <w:lang w:val="en-US"/>
        </w:rPr>
        <w:t>"acceptedRequests"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for </w:t>
      </w:r>
      <w:r>
        <w:rPr>
          <w:rFonts w:ascii="Ubuntu Mono" w:hAnsi="Ubuntu Mono"/>
          <w:color w:val="000000"/>
          <w:sz w:val="18"/>
          <w:szCs w:val="18"/>
          <w:lang w:val="en-US"/>
        </w:rPr>
        <w:t>(DataSnapshot requestSnapshot :dataSnapshot.getChildren()){</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 acceptedRequest=requestSnapshot.getValue(Request.</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Location requestDestinationLocation=</w:t>
      </w:r>
      <w:r>
        <w:rPr>
          <w:rFonts w:ascii="Ubuntu Mono" w:hAnsi="Ubuntu Mono"/>
          <w:b/>
          <w:color w:val="000080"/>
          <w:sz w:val="18"/>
          <w:szCs w:val="18"/>
          <w:lang w:val="en-US"/>
        </w:rPr>
        <w:t xml:space="preserve">new </w:t>
      </w:r>
      <w:r>
        <w:rPr>
          <w:rFonts w:ascii="Ubuntu Mono" w:hAnsi="Ubuntu Mono"/>
          <w:color w:val="000000"/>
          <w:sz w:val="18"/>
          <w:szCs w:val="18"/>
          <w:lang w:val="en-US"/>
        </w:rPr>
        <w:t>Location(</w:t>
      </w:r>
      <w:r>
        <w:rPr>
          <w:rFonts w:ascii="Ubuntu Mono" w:hAnsi="Ubuntu Mono"/>
          <w:b/>
          <w:color w:val="008000"/>
          <w:sz w:val="18"/>
          <w:szCs w:val="18"/>
          <w:lang w:val="en-US"/>
        </w:rPr>
        <w:t>""</w:t>
      </w:r>
      <w:r>
        <w:rPr>
          <w:rFonts w:ascii="Ubuntu Mono" w:hAnsi="Ubuntu Mono"/>
          <w:color w:val="000000"/>
          <w:sz w:val="18"/>
          <w:szCs w:val="18"/>
          <w:lang w:val="en-US"/>
        </w:rPr>
        <w:t>); // Pobierz lokalizację końcowa dla</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requestDestinationLocation.setLatitude(acceptedRequest.getTo().getLatitude()); // Zgłoszenia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requestDestinationLocation.setLongitude(acceptedRequest.getTo().getLongitude());</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(requestDestinationLocation.distanceTo(</w:t>
      </w:r>
      <w:r>
        <w:rPr>
          <w:rFonts w:ascii="Ubuntu Mono" w:hAnsi="Ubuntu Mono"/>
          <w:color w:val="660E7A"/>
          <w:sz w:val="18"/>
          <w:szCs w:val="18"/>
          <w:lang w:val="en-US"/>
        </w:rPr>
        <w:t>driverLocation</w:t>
      </w:r>
      <w:r>
        <w:rPr>
          <w:rFonts w:ascii="Ubuntu Mono" w:hAnsi="Ubuntu Mono"/>
          <w:color w:val="000000"/>
          <w:sz w:val="18"/>
          <w:szCs w:val="18"/>
          <w:lang w:val="en-US"/>
        </w:rPr>
        <w:t>)&lt;=</w:t>
      </w:r>
      <w:r>
        <w:rPr>
          <w:rFonts w:ascii="Ubuntu Mono" w:hAnsi="Ubuntu Mono"/>
          <w:color w:val="0000FF"/>
          <w:sz w:val="18"/>
          <w:szCs w:val="18"/>
          <w:lang w:val="en-US"/>
        </w:rPr>
        <w:t>100</w:t>
      </w:r>
      <w:r>
        <w:rPr>
          <w:rFonts w:ascii="Ubuntu Mono" w:hAnsi="Ubuntu Mono"/>
          <w:color w:val="000000"/>
          <w:sz w:val="18"/>
          <w:szCs w:val="18"/>
          <w:lang w:val="en-US"/>
        </w:rPr>
        <w:t xml:space="preserve">){ // Sprawdź, czy lokalizacja </w:t>
      </w:r>
    </w:p>
    <w:p>
      <w:pPr>
        <w:pStyle w:val="Tekstwstpniesformatowany"/>
        <w:shd w:val="clear" w:color="auto" w:fill="FFFFFF"/>
        <w:rPr/>
      </w:pPr>
      <w:r>
        <w:rPr>
          <w:rFonts w:ascii="Ubuntu Mono" w:hAnsi="Ubuntu Mono"/>
          <w:color w:val="000000"/>
          <w:sz w:val="18"/>
          <w:szCs w:val="18"/>
          <w:lang w:val="en-US"/>
        </w:rPr>
        <w:tab/>
        <w:t xml:space="preserve">    </w:t>
      </w:r>
      <w:r>
        <w:rPr>
          <w:rFonts w:ascii="Ubuntu Mono" w:hAnsi="Ubuntu Mono"/>
          <w:color w:val="000000"/>
          <w:sz w:val="18"/>
          <w:szCs w:val="18"/>
        </w:rPr>
        <w:t>// Kierowcy znajduje się w 100 i mniej metrach od Punktu Końcowego Zgłoszenia</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updateDriverBusInformation(acceptedRequest); // Zwolnij miejsca, bagaż i bagaż podręczny w</w:t>
      </w:r>
    </w:p>
    <w:p>
      <w:pPr>
        <w:pStyle w:val="Tekstwstpniesformatowany"/>
        <w:shd w:val="clear" w:color="auto" w:fill="FFFFFF"/>
        <w:rPr/>
      </w:pPr>
      <w:r>
        <w:rPr>
          <w:rFonts w:ascii="Ubuntu Mono" w:hAnsi="Ubuntu Mono"/>
          <w:color w:val="000000"/>
          <w:sz w:val="18"/>
          <w:szCs w:val="18"/>
        </w:rPr>
        <w:tab/>
        <w:tab/>
        <w:t>// Szczegółach Autobusu</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removeCustomerRequestFromRoute(requestSnapshot.getKey()); // Usuń zgłoszenie z listy</w:t>
      </w:r>
    </w:p>
    <w:p>
      <w:pPr>
        <w:pStyle w:val="Tekstwstpniesformatowany"/>
        <w:shd w:val="clear" w:color="auto" w:fill="FFFFFF"/>
        <w:rPr/>
      </w:pPr>
      <w:r>
        <w:rPr>
          <w:rFonts w:ascii="Ubuntu Mono" w:hAnsi="Ubuntu Mono"/>
          <w:color w:val="000000"/>
          <w:sz w:val="18"/>
          <w:szCs w:val="18"/>
        </w:rPr>
        <w:tab/>
        <w:tab/>
        <w:t>// Aktualnej Trasy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 zbliżeniu się do Punktu końcowego Trasy (gdy aktualna lokalizacja Kierowcy jest bliżej, niż 100 metrów od zadeklarowanego przez Klienta Punktu końcowego) zmniejszana jest liczba zajętych miejsc w autobusie o zadeklarowaną w Zgłoszeniu oraz Zgłoszenie jest usuwane z listy Aktualnej Trasy w bazie danych.</w:t>
      </w:r>
    </w:p>
    <w:p>
      <w:pPr>
        <w:pStyle w:val="Tretekstu"/>
        <w:rPr>
          <w:lang w:val="en-US"/>
        </w:rPr>
      </w:pPr>
      <w:r>
        <w:rPr/>
        <w:t>W momencie, gdy Kierowca dojeżdża do Punktu Końcowego Trasy i deklaruje jej zakończenie (po przez przycisk „Zakończ Jazdę”) bieżąca Trasa jest archiwizowana w bazie, a  mapa jest oczyszczana, widok jest przywrócony do stanu, widocznego na rys. 4.5. Proces ten opisuje następujący fragment kodu</w:t>
      </w:r>
      <w:r>
        <w:rPr>
          <w:lang w:val="en-US"/>
        </w:rPr>
        <w:t>:</w:t>
      </w:r>
    </w:p>
    <w:p>
      <w:pPr>
        <w:pStyle w:val="Tekstwstpniesformatowany"/>
        <w:shd w:val="clear" w:color="auto" w:fill="FFFFFF"/>
        <w:rPr>
          <w:lang w:val="en-US"/>
        </w:rPr>
      </w:pP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).child(</w:t>
      </w:r>
      <w:r>
        <w:rPr>
          <w:rFonts w:ascii="Ubuntu Mono" w:hAnsi="Ubuntu Mono"/>
          <w:b/>
          <w:color w:val="008000"/>
          <w:sz w:val="18"/>
          <w:szCs w:val="18"/>
          <w:lang w:val="en-US"/>
        </w:rPr>
        <w:t>"status"</w:t>
      </w:r>
      <w:r>
        <w:rPr>
          <w:rFonts w:ascii="Ubuntu Mono" w:hAnsi="Ubuntu Mono"/>
          <w:color w:val="000000"/>
          <w:sz w:val="18"/>
          <w:szCs w:val="18"/>
          <w:lang w:val="en-US"/>
        </w:rPr>
        <w:t>).setValue(getString(R.string.</w:t>
      </w:r>
      <w:r>
        <w:rPr>
          <w:rFonts w:ascii="Ubuntu Mono" w:hAnsi="Ubuntu Mono"/>
          <w:b/>
          <w:i/>
          <w:color w:val="660E7A"/>
          <w:sz w:val="18"/>
          <w:szCs w:val="18"/>
          <w:lang w:val="en-US"/>
        </w:rPr>
        <w:t>finished</w:t>
      </w:r>
      <w:r>
        <w:rPr>
          <w:rFonts w:ascii="Ubuntu Mono" w:hAnsi="Ubuntu Mono"/>
          <w:color w:val="000000"/>
          <w:sz w:val="18"/>
          <w:szCs w:val="18"/>
          <w:lang w:val="en-US"/>
        </w:rPr>
        <w:t xml:space="preserve">)); // Ustaw Trasę jako </w:t>
      </w:r>
    </w:p>
    <w:p>
      <w:pPr>
        <w:pStyle w:val="Tekstwstpniesformatowany"/>
        <w:shd w:val="clear" w:color="auto" w:fill="FFFFFF"/>
        <w:rPr/>
      </w:pPr>
      <w:r>
        <w:rPr>
          <w:rFonts w:ascii="Ubuntu Mono" w:hAnsi="Ubuntu Mono"/>
          <w:color w:val="000000"/>
          <w:sz w:val="18"/>
          <w:szCs w:val="18"/>
        </w:rPr>
        <w:t>// Ukończona</w:t>
      </w:r>
    </w:p>
    <w:p>
      <w:pPr>
        <w:pStyle w:val="Tekstwstpniesformatowany"/>
        <w:shd w:val="clear" w:color="auto" w:fill="FFFFFF"/>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).setValue(</w:t>
      </w:r>
      <w:r>
        <w:rPr>
          <w:rFonts w:ascii="Ubuntu Mono" w:hAnsi="Ubuntu Mono"/>
          <w:b/>
          <w:color w:val="000080"/>
          <w:sz w:val="18"/>
          <w:szCs w:val="18"/>
        </w:rPr>
        <w:t>null</w:t>
      </w:r>
      <w:r>
        <w:rPr>
          <w:rFonts w:ascii="Ubuntu Mono" w:hAnsi="Ubuntu Mono"/>
          <w:color w:val="000000"/>
          <w:sz w:val="18"/>
          <w:szCs w:val="18"/>
        </w:rPr>
        <w:t>); // Usuń aktualną Trasę ze szczegółów Kierowcy</w:t>
      </w:r>
    </w:p>
    <w:p>
      <w:pPr>
        <w:pStyle w:val="Tekstwstpniesformatowany"/>
        <w:shd w:val="clear" w:color="auto" w:fill="FFFFFF"/>
        <w:spacing w:before="0" w:after="283"/>
        <w:rPr/>
      </w:pPr>
      <w:r>
        <w:rPr>
          <w:rFonts w:ascii="Ubuntu Mono" w:hAnsi="Ubuntu Mono"/>
          <w:b/>
          <w:color w:val="660E7A"/>
          <w:sz w:val="18"/>
          <w:szCs w:val="18"/>
        </w:rPr>
        <w:t>map</w:t>
      </w:r>
      <w:r>
        <w:rPr>
          <w:rFonts w:ascii="Ubuntu Mono" w:hAnsi="Ubuntu Mono"/>
          <w:color w:val="000000"/>
          <w:sz w:val="18"/>
          <w:szCs w:val="18"/>
        </w:rPr>
        <w:t>.clear(); // oczyść widok Mapy</w:t>
      </w:r>
    </w:p>
    <w:p>
      <w:pPr>
        <w:pStyle w:val="Tretekstu"/>
        <w:rPr/>
      </w:pPr>
      <w:r>
        <w:rPr/>
        <w:t>Także warto dodać, że przy zbliżeniu się przez Kierowcę do Punktu początkowego Zgłoszenia (blisko 100 metrów), jak Klient, tak i Kierowca dostają komunikat (rys.4.22,4.23).</w:t>
      </w:r>
    </w:p>
    <w:p>
      <w:pPr>
        <w:pStyle w:val="Normal"/>
        <w:keepNext w:val="true"/>
        <w:jc w:val="center"/>
        <w:rPr/>
      </w:pPr>
      <w:r>
        <w:rPr/>
        <w:drawing>
          <wp:inline distT="0" distB="0" distL="0" distR="0">
            <wp:extent cx="1487170" cy="2302510"/>
            <wp:effectExtent l="0" t="0" r="0" b="0"/>
            <wp:docPr id="32"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4" descr=""/>
                    <pic:cNvPicPr>
                      <a:picLocks noChangeAspect="1" noChangeArrowheads="1"/>
                    </pic:cNvPicPr>
                  </pic:nvPicPr>
                  <pic:blipFill>
                    <a:blip r:embed="rId33"/>
                    <a:stretch>
                      <a:fillRect/>
                    </a:stretch>
                  </pic:blipFill>
                  <pic:spPr bwMode="auto">
                    <a:xfrm>
                      <a:off x="0" y="0"/>
                      <a:ext cx="1487170" cy="2302510"/>
                    </a:xfrm>
                    <a:prstGeom prst="rect">
                      <a:avLst/>
                    </a:prstGeom>
                  </pic:spPr>
                </pic:pic>
              </a:graphicData>
            </a:graphic>
          </wp:inline>
        </w:drawing>
      </w:r>
    </w:p>
    <w:p>
      <w:pPr>
        <w:pStyle w:val="Podpispodrysunkiem"/>
        <w:rPr/>
      </w:pPr>
      <w:bookmarkStart w:id="248" w:name="rys422"/>
      <w:r>
        <w:rPr/>
        <w:t xml:space="preserve">Rys. 4.22 Komunikat dla Klienta o zbliżeniu się Kierowcy do Punktu początkowego </w:t>
      </w:r>
      <w:bookmarkEnd w:id="248"/>
      <w:r>
        <w:rPr/>
        <w:t xml:space="preserve">zgłoszenia </w:t>
      </w:r>
    </w:p>
    <w:p>
      <w:pPr>
        <w:pStyle w:val="Normal"/>
        <w:keepNext w:val="true"/>
        <w:jc w:val="center"/>
        <w:rPr/>
      </w:pPr>
      <w:r>
        <w:rPr/>
        <w:drawing>
          <wp:inline distT="0" distB="0" distL="0" distR="0">
            <wp:extent cx="1487170" cy="2302510"/>
            <wp:effectExtent l="0" t="0" r="0" b="0"/>
            <wp:docPr id="33"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5" descr=""/>
                    <pic:cNvPicPr>
                      <a:picLocks noChangeAspect="1" noChangeArrowheads="1"/>
                    </pic:cNvPicPr>
                  </pic:nvPicPr>
                  <pic:blipFill>
                    <a:blip r:embed="rId34"/>
                    <a:stretch>
                      <a:fillRect/>
                    </a:stretch>
                  </pic:blipFill>
                  <pic:spPr bwMode="auto">
                    <a:xfrm>
                      <a:off x="0" y="0"/>
                      <a:ext cx="1487170" cy="2302510"/>
                    </a:xfrm>
                    <a:prstGeom prst="rect">
                      <a:avLst/>
                    </a:prstGeom>
                  </pic:spPr>
                </pic:pic>
              </a:graphicData>
            </a:graphic>
          </wp:inline>
        </w:drawing>
      </w:r>
    </w:p>
    <w:p>
      <w:pPr>
        <w:pStyle w:val="Podpispodrysunkiem"/>
        <w:rPr/>
      </w:pPr>
      <w:bookmarkStart w:id="249" w:name="rys423"/>
      <w:r>
        <w:rPr/>
        <w:t>Rys. 4.23 Komunikat dla   Kierowcy o bliskości Klienta w bieżącej lokalizacji Kierowcy podczas jazdy</w:t>
      </w:r>
      <w:bookmarkEnd w:id="249"/>
    </w:p>
    <w:p>
      <w:pPr>
        <w:pStyle w:val="Tytupodrozdziau"/>
        <w:rPr/>
      </w:pPr>
      <w:bookmarkStart w:id="250" w:name="__RefHeading___Toc580_2369495726"/>
      <w:bookmarkEnd w:id="250"/>
      <w:r>
        <w:rPr/>
        <w:t>4.3 Moduł Klienta</w:t>
      </w:r>
    </w:p>
    <w:p>
      <w:pPr>
        <w:pStyle w:val="Tytutrzeciegostopnia"/>
        <w:rPr/>
      </w:pPr>
      <w:bookmarkStart w:id="251" w:name="__RefHeading___Toc582_2369495726"/>
      <w:bookmarkEnd w:id="251"/>
      <w:r>
        <w:rPr/>
        <w:t>4.3.1 Rejestracja nowego Klienta</w:t>
      </w:r>
    </w:p>
    <w:p>
      <w:pPr>
        <w:pStyle w:val="Tretekstu"/>
        <w:rPr/>
      </w:pPr>
      <w:r>
        <w:rPr/>
        <w:t>Po kliknięciu przycisku „Zarejestruj się jako Klient” na widoku Logowania (rys. 4.2). Użytkownik jest przekierowany na widok Rejestracji Klienta (rys. 4.24)</w:t>
      </w:r>
    </w:p>
    <w:p>
      <w:pPr>
        <w:pStyle w:val="Tretekstu"/>
        <w:rPr/>
      </w:pPr>
      <w:r>
        <w:rPr/>
        <w:t xml:space="preserve">Na danym widoku Klient uzupełnia dane personalne: email, hasło oraz imię i nazwisko. Po naciśnięciu „Utworz Konto”, dane zapisywane w węźle  „Klienci” w bazie danych Firebase, a nowo utworzony Klient, jest przekierowany do Głównego Widoku (rys. 4.25). </w:t>
      </w:r>
    </w:p>
    <w:p>
      <w:pPr>
        <w:pStyle w:val="Normal"/>
        <w:keepNext w:val="true"/>
        <w:jc w:val="center"/>
        <w:rPr/>
      </w:pPr>
      <w:r>
        <w:rPr/>
        <w:drawing>
          <wp:inline distT="0" distB="0" distL="0" distR="0">
            <wp:extent cx="1487170" cy="2302510"/>
            <wp:effectExtent l="0" t="0" r="0" b="0"/>
            <wp:docPr id="34"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9" descr=""/>
                    <pic:cNvPicPr>
                      <a:picLocks noChangeAspect="1" noChangeArrowheads="1"/>
                    </pic:cNvPicPr>
                  </pic:nvPicPr>
                  <pic:blipFill>
                    <a:blip r:embed="rId35"/>
                    <a:stretch>
                      <a:fillRect/>
                    </a:stretch>
                  </pic:blipFill>
                  <pic:spPr bwMode="auto">
                    <a:xfrm>
                      <a:off x="0" y="0"/>
                      <a:ext cx="1487170" cy="2302510"/>
                    </a:xfrm>
                    <a:prstGeom prst="rect">
                      <a:avLst/>
                    </a:prstGeom>
                  </pic:spPr>
                </pic:pic>
              </a:graphicData>
            </a:graphic>
          </wp:inline>
        </w:drawing>
      </w:r>
    </w:p>
    <w:p>
      <w:pPr>
        <w:pStyle w:val="Podpispodrysunkiem"/>
        <w:rPr/>
      </w:pPr>
      <w:bookmarkStart w:id="252" w:name="rys424"/>
      <w:r>
        <w:rPr/>
        <w:t>Rys. 4.24 Rejestracja Klienta</w:t>
      </w:r>
      <w:bookmarkEnd w:id="252"/>
    </w:p>
    <w:p>
      <w:pPr>
        <w:pStyle w:val="Tytutrzeciegostopnia"/>
        <w:rPr/>
      </w:pPr>
      <w:bookmarkStart w:id="253" w:name="__RefHeading___Toc584_2369495726"/>
      <w:bookmarkEnd w:id="253"/>
      <w:r>
        <w:rPr/>
        <w:t>4.3.2 Główny widok dostępnych Tras</w:t>
      </w:r>
    </w:p>
    <w:p>
      <w:pPr>
        <w:pStyle w:val="Tretekstu"/>
        <w:rPr/>
      </w:pPr>
      <w:r>
        <w:rPr/>
        <w:t>Po logowaniu jako Klient lub rejestracji użytkownika spotyka następujący widok (rys. 4.25)</w:t>
      </w:r>
    </w:p>
    <w:p>
      <w:pPr>
        <w:pStyle w:val="Normal"/>
        <w:keepNext w:val="true"/>
        <w:jc w:val="center"/>
        <w:rPr/>
      </w:pPr>
      <w:r>
        <w:rPr/>
        <w:drawing>
          <wp:inline distT="0" distB="0" distL="0" distR="0">
            <wp:extent cx="1487170" cy="2302510"/>
            <wp:effectExtent l="0" t="0" r="0" b="0"/>
            <wp:docPr id="35"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0" descr=""/>
                    <pic:cNvPicPr>
                      <a:picLocks noChangeAspect="1" noChangeArrowheads="1"/>
                    </pic:cNvPicPr>
                  </pic:nvPicPr>
                  <pic:blipFill>
                    <a:blip r:embed="rId36"/>
                    <a:stretch>
                      <a:fillRect/>
                    </a:stretch>
                  </pic:blipFill>
                  <pic:spPr bwMode="auto">
                    <a:xfrm>
                      <a:off x="0" y="0"/>
                      <a:ext cx="1487170" cy="2302510"/>
                    </a:xfrm>
                    <a:prstGeom prst="rect">
                      <a:avLst/>
                    </a:prstGeom>
                  </pic:spPr>
                </pic:pic>
              </a:graphicData>
            </a:graphic>
          </wp:inline>
        </w:drawing>
      </w:r>
    </w:p>
    <w:p>
      <w:pPr>
        <w:pStyle w:val="Podpispodrysunkiem"/>
        <w:rPr/>
      </w:pPr>
      <w:bookmarkStart w:id="254" w:name="rys425"/>
      <w:r>
        <w:rPr/>
        <w:t>Rys. 4.25 Główny Widok Klienta</w:t>
      </w:r>
      <w:bookmarkEnd w:id="254"/>
    </w:p>
    <w:p>
      <w:pPr>
        <w:pStyle w:val="Tretekstu"/>
        <w:rPr/>
      </w:pPr>
      <w:r>
        <w:rPr/>
        <w:t>Jak w przypadku z Głównym Widokiem Kierowcy (rozdział 4.2.2) na górze widoczne są przyciski: Szczegóły (prowadzi do widoku Szczegółów Klienta, rozdział 4.3.3), Lista Zgłoszeń oraz Wyloguj, działanie jest takie same jak w przypadku Głównego Widoku Kierowcy.</w:t>
      </w:r>
    </w:p>
    <w:p>
      <w:pPr>
        <w:pStyle w:val="Tretekstu"/>
        <w:rPr/>
      </w:pPr>
      <w:r>
        <w:rPr/>
        <w:t>Reszta widoku zajęta jest przez Mapę oraz Listę Kierowców na dole, na której Klient może zobaczyć aktualny stan autobusu dla poszczególnych Kierowców – ilość zajętych miejsc dla pasażerów, zajęta objętość bagażnika oraz liczba bagażu autobusie. Jak w przypadku widoku Kierowcy, opisanego w rozdziałach 4.2.2, 4.2.5 oraz 4.2.6, ta informacja jest aktualizowana na bieżąco, w zależności od przyjęcia przez Kierowcę Zgłoszeń od Klientów oraz realizacji Przejazdów na Trasie.</w:t>
      </w:r>
    </w:p>
    <w:p>
      <w:pPr>
        <w:pStyle w:val="Tretekstu"/>
        <w:rPr/>
      </w:pPr>
      <w:r>
        <w:rPr/>
        <w:t>Po wybraniu Kierowcy z listy na mapie zostaje wyświetlona aktualna trasa (rys. 4.26).</w:t>
      </w:r>
    </w:p>
    <w:p>
      <w:pPr>
        <w:pStyle w:val="Normal"/>
        <w:keepNext w:val="true"/>
        <w:jc w:val="center"/>
        <w:rPr/>
      </w:pPr>
      <w:r>
        <w:rPr/>
        <w:drawing>
          <wp:inline distT="0" distB="0" distL="0" distR="0">
            <wp:extent cx="1487170" cy="2302510"/>
            <wp:effectExtent l="0" t="0" r="0" b="0"/>
            <wp:docPr id="36"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1" descr=""/>
                    <pic:cNvPicPr>
                      <a:picLocks noChangeAspect="1" noChangeArrowheads="1"/>
                    </pic:cNvPicPr>
                  </pic:nvPicPr>
                  <pic:blipFill>
                    <a:blip r:embed="rId37"/>
                    <a:stretch>
                      <a:fillRect/>
                    </a:stretch>
                  </pic:blipFill>
                  <pic:spPr bwMode="auto">
                    <a:xfrm>
                      <a:off x="0" y="0"/>
                      <a:ext cx="1487170" cy="2302510"/>
                    </a:xfrm>
                    <a:prstGeom prst="rect">
                      <a:avLst/>
                    </a:prstGeom>
                  </pic:spPr>
                </pic:pic>
              </a:graphicData>
            </a:graphic>
          </wp:inline>
        </w:drawing>
      </w:r>
    </w:p>
    <w:p>
      <w:pPr>
        <w:pStyle w:val="Podpispodrysunkiem"/>
        <w:rPr/>
      </w:pPr>
      <w:bookmarkStart w:id="255" w:name="rys426"/>
      <w:r>
        <w:rPr/>
        <w:t>Rys. 4.26 Wybranie trasy z listy Kierowcy na Głównym Widoku Klienta</w:t>
      </w:r>
      <w:bookmarkEnd w:id="255"/>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Zgłoszeń” Klient widzi dodane przez niego żądania,, zidentyfikowane po imieniu Kierowcy oraz dacie dodania  (rys. 4.27).  </w:t>
      </w:r>
    </w:p>
    <w:p>
      <w:pPr>
        <w:pStyle w:val="Normal"/>
        <w:keepNext w:val="true"/>
        <w:jc w:val="center"/>
        <w:rPr/>
      </w:pPr>
      <w:r>
        <w:rPr/>
        <w:drawing>
          <wp:inline distT="0" distB="0" distL="0" distR="0">
            <wp:extent cx="1487170" cy="2302510"/>
            <wp:effectExtent l="0" t="0" r="0" b="0"/>
            <wp:docPr id="37"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2" descr=""/>
                    <pic:cNvPicPr>
                      <a:picLocks noChangeAspect="1" noChangeArrowheads="1"/>
                    </pic:cNvPicPr>
                  </pic:nvPicPr>
                  <pic:blipFill>
                    <a:blip r:embed="rId38"/>
                    <a:stretch>
                      <a:fillRect/>
                    </a:stretch>
                  </pic:blipFill>
                  <pic:spPr bwMode="auto">
                    <a:xfrm>
                      <a:off x="0" y="0"/>
                      <a:ext cx="1487170" cy="2302510"/>
                    </a:xfrm>
                    <a:prstGeom prst="rect">
                      <a:avLst/>
                    </a:prstGeom>
                  </pic:spPr>
                </pic:pic>
              </a:graphicData>
            </a:graphic>
          </wp:inline>
        </w:drawing>
      </w:r>
    </w:p>
    <w:p>
      <w:pPr>
        <w:pStyle w:val="Podpispodrysunkiem"/>
        <w:rPr/>
      </w:pPr>
      <w:bookmarkStart w:id="256" w:name="rys427"/>
      <w:r>
        <w:rPr/>
        <w:t>Rys. 4.27 Widok Listy Zgłoszeń od Klienta</w:t>
      </w:r>
      <w:bookmarkEnd w:id="256"/>
    </w:p>
    <w:p>
      <w:pPr>
        <w:pStyle w:val="Tretekstu"/>
        <w:rPr/>
      </w:pPr>
      <w:r>
        <w:rPr/>
        <w:t xml:space="preserve">Proces dodania Zgłoszenia jest opisany w rozdziale 4.3.4. Po wybraniu Zgłoszenia Klient może zobaczyć jego szczegóły (rys. 4.28). </w:t>
      </w:r>
    </w:p>
    <w:p>
      <w:pPr>
        <w:pStyle w:val="Tretekstu"/>
        <w:rPr/>
      </w:pPr>
      <w:r>
        <w:rPr/>
        <w:t>Na nim zaprezentowane są Punkty Początkowy i Końcowy Zgłoszenia, ilość miejsc, bagażu oraz bagażu podręcznego w zgłoszeniu, czas utworzenia Zgłoszenia oraz aktualny status. W przypadku, gdy Zgłoszenie ma status „Otworzono”, to Klient ma możliwość anulowania Zgłoszenia (szczególniej w rozdziale 4.3.4). Po anulowaniu Zgłoszenia, Kierowcą dostaje wiadomość (rys.4.29).</w:t>
      </w:r>
    </w:p>
    <w:p>
      <w:pPr>
        <w:pStyle w:val="Normal"/>
        <w:keepNext w:val="true"/>
        <w:jc w:val="center"/>
        <w:rPr/>
      </w:pPr>
      <w:r>
        <w:rPr/>
        <w:drawing>
          <wp:inline distT="0" distB="0" distL="0" distR="0">
            <wp:extent cx="1487170" cy="2302510"/>
            <wp:effectExtent l="0" t="0" r="0" b="0"/>
            <wp:docPr id="38"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3" descr=""/>
                    <pic:cNvPicPr>
                      <a:picLocks noChangeAspect="1" noChangeArrowheads="1"/>
                    </pic:cNvPicPr>
                  </pic:nvPicPr>
                  <pic:blipFill>
                    <a:blip r:embed="rId39"/>
                    <a:stretch>
                      <a:fillRect/>
                    </a:stretch>
                  </pic:blipFill>
                  <pic:spPr bwMode="auto">
                    <a:xfrm>
                      <a:off x="0" y="0"/>
                      <a:ext cx="1487170" cy="2302510"/>
                    </a:xfrm>
                    <a:prstGeom prst="rect">
                      <a:avLst/>
                    </a:prstGeom>
                  </pic:spPr>
                </pic:pic>
              </a:graphicData>
            </a:graphic>
          </wp:inline>
        </w:drawing>
      </w:r>
    </w:p>
    <w:p>
      <w:pPr>
        <w:pStyle w:val="Podpispodrysunkiem"/>
        <w:rPr/>
      </w:pPr>
      <w:bookmarkStart w:id="257" w:name="rys428"/>
      <w:r>
        <w:rPr/>
        <w:t>Rys. 4.28 Szczegóły żądania, złożonego przez Klienta</w:t>
      </w:r>
      <w:bookmarkEnd w:id="257"/>
      <w:r>
        <w:rPr/>
        <w:t xml:space="preserve"> </w:t>
      </w:r>
    </w:p>
    <w:p>
      <w:pPr>
        <w:pStyle w:val="Normal"/>
        <w:keepNext w:val="true"/>
        <w:jc w:val="center"/>
        <w:rPr/>
      </w:pPr>
      <w:r>
        <w:rPr/>
        <w:drawing>
          <wp:inline distT="0" distB="0" distL="0" distR="0">
            <wp:extent cx="1487170" cy="2302510"/>
            <wp:effectExtent l="0" t="0" r="0" b="0"/>
            <wp:docPr id="39"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3" descr=""/>
                    <pic:cNvPicPr>
                      <a:picLocks noChangeAspect="1" noChangeArrowheads="1"/>
                    </pic:cNvPicPr>
                  </pic:nvPicPr>
                  <pic:blipFill>
                    <a:blip r:embed="rId40"/>
                    <a:stretch>
                      <a:fillRect/>
                    </a:stretch>
                  </pic:blipFill>
                  <pic:spPr bwMode="auto">
                    <a:xfrm>
                      <a:off x="0" y="0"/>
                      <a:ext cx="1487170" cy="2302510"/>
                    </a:xfrm>
                    <a:prstGeom prst="rect">
                      <a:avLst/>
                    </a:prstGeom>
                  </pic:spPr>
                </pic:pic>
              </a:graphicData>
            </a:graphic>
          </wp:inline>
        </w:drawing>
      </w:r>
    </w:p>
    <w:p>
      <w:pPr>
        <w:pStyle w:val="Podpispodrysunkiem"/>
        <w:rPr/>
      </w:pPr>
      <w:bookmarkStart w:id="258" w:name="rys429"/>
      <w:r>
        <w:rPr/>
        <w:t xml:space="preserve">Rys. 4.29 Komunikat o anulowaniu Zgłoszenia przez Klienta na widoku Kierowcy </w:t>
      </w:r>
      <w:bookmarkEnd w:id="258"/>
    </w:p>
    <w:p>
      <w:pPr>
        <w:pStyle w:val="Tytutrzeciegostopnia"/>
        <w:rPr/>
      </w:pPr>
      <w:bookmarkStart w:id="259" w:name="__RefHeading___Toc586_2369495726"/>
      <w:bookmarkEnd w:id="259"/>
      <w:r>
        <w:rPr/>
        <w:t>4.3.3  Szczegóły Klienta</w:t>
      </w:r>
    </w:p>
    <w:p>
      <w:pPr>
        <w:pStyle w:val="Tretekstu"/>
        <w:rPr/>
      </w:pPr>
      <w:r>
        <w:rPr/>
        <w:t>Po przejściu z Głównego Widoku Klienta na Szczegóły, użytkownika spotyka widok (rys. 4.30)</w:t>
      </w:r>
    </w:p>
    <w:p>
      <w:pPr>
        <w:pStyle w:val="Normal"/>
        <w:keepNext w:val="true"/>
        <w:jc w:val="center"/>
        <w:rPr/>
      </w:pPr>
      <w:r>
        <w:rPr/>
        <w:drawing>
          <wp:inline distT="0" distB="0" distL="0" distR="0">
            <wp:extent cx="1487170" cy="2302510"/>
            <wp:effectExtent l="0" t="0" r="0" b="0"/>
            <wp:docPr id="40"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4" descr=""/>
                    <pic:cNvPicPr>
                      <a:picLocks noChangeAspect="1" noChangeArrowheads="1"/>
                    </pic:cNvPicPr>
                  </pic:nvPicPr>
                  <pic:blipFill>
                    <a:blip r:embed="rId41"/>
                    <a:stretch>
                      <a:fillRect/>
                    </a:stretch>
                  </pic:blipFill>
                  <pic:spPr bwMode="auto">
                    <a:xfrm>
                      <a:off x="0" y="0"/>
                      <a:ext cx="1487170" cy="2302510"/>
                    </a:xfrm>
                    <a:prstGeom prst="rect">
                      <a:avLst/>
                    </a:prstGeom>
                  </pic:spPr>
                </pic:pic>
              </a:graphicData>
            </a:graphic>
          </wp:inline>
        </w:drawing>
      </w:r>
    </w:p>
    <w:p>
      <w:pPr>
        <w:pStyle w:val="Podpispodrysunkiem"/>
        <w:rPr/>
      </w:pPr>
      <w:bookmarkStart w:id="260" w:name="rys430"/>
      <w:r>
        <w:rPr/>
        <w:t>Rys. 4.30 Szczegóły Klienta</w:t>
      </w:r>
      <w:bookmarkEnd w:id="260"/>
      <w:r>
        <w:rPr/>
        <w:t xml:space="preserve"> </w:t>
      </w:r>
    </w:p>
    <w:p>
      <w:pPr>
        <w:pStyle w:val="Tretekstu"/>
        <w:rPr/>
      </w:pPr>
      <w:r>
        <w:rPr/>
        <w:t>Na tym widoku Klient może zobaczyć email, oraz dane osobowe, podane przy Rejestracji (rozdział 4.3.1)</w:t>
      </w:r>
    </w:p>
    <w:p>
      <w:pPr>
        <w:pStyle w:val="Tytutrzeciegostopnia"/>
        <w:rPr/>
      </w:pPr>
      <w:bookmarkStart w:id="261" w:name="__RefHeading___Toc588_2369495726"/>
      <w:bookmarkEnd w:id="261"/>
      <w:r>
        <w:rPr/>
        <w:t>4.3.4 Dodanie nowego Zgłoszenia do wybranego Kierowcy</w:t>
      </w:r>
    </w:p>
    <w:p>
      <w:pPr>
        <w:pStyle w:val="Tretekstu"/>
        <w:rPr/>
      </w:pPr>
      <w:r>
        <w:rPr/>
        <w:t>Po wybraniu Kierowcy z listy na Głównym Widoku (rozdział 4.3.2), Klient ma możliwość dodania nowego Zgłoszenia. Dlatego na mapie on wybiera Punkt Początkowy dla Zgłoszenia oraz Punkt Końcowy, które znajdują się na trasie, wtedy na Widoku pojawia się możliwość wycofania lub dodania Zgłoszenia (rys. 4.31).</w:t>
      </w:r>
    </w:p>
    <w:p>
      <w:pPr>
        <w:pStyle w:val="Normal"/>
        <w:keepNext w:val="true"/>
        <w:jc w:val="center"/>
        <w:rPr/>
      </w:pPr>
      <w:r>
        <w:rPr/>
        <w:drawing>
          <wp:inline distT="0" distB="0" distL="0" distR="0">
            <wp:extent cx="1487170" cy="2302510"/>
            <wp:effectExtent l="0" t="0" r="0" b="0"/>
            <wp:docPr id="41"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5" descr=""/>
                    <pic:cNvPicPr>
                      <a:picLocks noChangeAspect="1" noChangeArrowheads="1"/>
                    </pic:cNvPicPr>
                  </pic:nvPicPr>
                  <pic:blipFill>
                    <a:blip r:embed="rId42"/>
                    <a:stretch>
                      <a:fillRect/>
                    </a:stretch>
                  </pic:blipFill>
                  <pic:spPr bwMode="auto">
                    <a:xfrm>
                      <a:off x="0" y="0"/>
                      <a:ext cx="1487170" cy="2302510"/>
                    </a:xfrm>
                    <a:prstGeom prst="rect">
                      <a:avLst/>
                    </a:prstGeom>
                  </pic:spPr>
                </pic:pic>
              </a:graphicData>
            </a:graphic>
          </wp:inline>
        </w:drawing>
      </w:r>
    </w:p>
    <w:p>
      <w:pPr>
        <w:pStyle w:val="Podpispodrysunkiem"/>
        <w:rPr/>
      </w:pPr>
      <w:bookmarkStart w:id="262" w:name="rys431"/>
      <w:r>
        <w:rPr/>
        <w:t xml:space="preserve">Rys. 4.31 Dodanie Punktów Startu i Dojazdu dla Zgłoszenia na Głównym Widoku Klienta </w:t>
      </w:r>
      <w:bookmarkEnd w:id="262"/>
    </w:p>
    <w:p>
      <w:pPr>
        <w:pStyle w:val="Tretekstu"/>
        <w:rPr/>
      </w:pPr>
      <w:r>
        <w:rPr/>
        <w:t>Gdy lokalizacje się zgadzają, Klient naciska „Utwórz Zgłoszenie”. Wtedy pojawia się formularz, na którym on uzupełnia niezbędne dane dla Kierowcy – ilość miejsc, bagażu oraz bagażu podręcznego (rys. 4.32).</w:t>
      </w:r>
    </w:p>
    <w:p>
      <w:pPr>
        <w:pStyle w:val="Normal"/>
        <w:keepNext w:val="true"/>
        <w:jc w:val="center"/>
        <w:rPr/>
      </w:pPr>
      <w:r>
        <w:rPr/>
        <w:drawing>
          <wp:inline distT="0" distB="0" distL="0" distR="0">
            <wp:extent cx="1487170" cy="2302510"/>
            <wp:effectExtent l="0" t="0" r="0" b="0"/>
            <wp:docPr id="42"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6" descr=""/>
                    <pic:cNvPicPr>
                      <a:picLocks noChangeAspect="1" noChangeArrowheads="1"/>
                    </pic:cNvPicPr>
                  </pic:nvPicPr>
                  <pic:blipFill>
                    <a:blip r:embed="rId43"/>
                    <a:stretch>
                      <a:fillRect/>
                    </a:stretch>
                  </pic:blipFill>
                  <pic:spPr bwMode="auto">
                    <a:xfrm>
                      <a:off x="0" y="0"/>
                      <a:ext cx="1487170" cy="2302510"/>
                    </a:xfrm>
                    <a:prstGeom prst="rect">
                      <a:avLst/>
                    </a:prstGeom>
                  </pic:spPr>
                </pic:pic>
              </a:graphicData>
            </a:graphic>
          </wp:inline>
        </w:drawing>
      </w:r>
    </w:p>
    <w:p>
      <w:pPr>
        <w:pStyle w:val="Podpispodrysunkiem"/>
        <w:rPr/>
      </w:pPr>
      <w:bookmarkStart w:id="263" w:name="rys432"/>
      <w:r>
        <w:rPr/>
        <w:t>Rys. 4.32 Uzupełnienie danych przejazdu dla Z</w:t>
      </w:r>
      <w:bookmarkEnd w:id="263"/>
      <w:r>
        <w:rPr/>
        <w:t xml:space="preserve">głoszenia </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Zgłoszenie jest zapisane w Bazie Danych i jest wysłane do odpowiedniego Kierowcy.  </w:t>
      </w:r>
    </w:p>
    <w:p>
      <w:pPr>
        <w:pStyle w:val="Tretekstu"/>
        <w:rPr/>
      </w:pPr>
      <w:r>
        <w:rPr/>
        <w:t>Po zapisaniu, Klient może sprawdzić jego szczegóły (rys. 4.33). Automatycznie Zgłoszenia tworzy się w statusie „Otworzone”.</w:t>
      </w:r>
    </w:p>
    <w:p>
      <w:pPr>
        <w:pStyle w:val="Normal"/>
        <w:keepNext w:val="true"/>
        <w:jc w:val="center"/>
        <w:rPr/>
      </w:pPr>
      <w:r>
        <w:rPr/>
        <w:drawing>
          <wp:inline distT="0" distB="0" distL="0" distR="0">
            <wp:extent cx="1487170" cy="2302510"/>
            <wp:effectExtent l="0" t="0" r="0" b="0"/>
            <wp:docPr id="43"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7" descr=""/>
                    <pic:cNvPicPr>
                      <a:picLocks noChangeAspect="1" noChangeArrowheads="1"/>
                    </pic:cNvPicPr>
                  </pic:nvPicPr>
                  <pic:blipFill>
                    <a:blip r:embed="rId44"/>
                    <a:stretch>
                      <a:fillRect/>
                    </a:stretch>
                  </pic:blipFill>
                  <pic:spPr bwMode="auto">
                    <a:xfrm>
                      <a:off x="0" y="0"/>
                      <a:ext cx="1487170" cy="2302510"/>
                    </a:xfrm>
                    <a:prstGeom prst="rect">
                      <a:avLst/>
                    </a:prstGeom>
                  </pic:spPr>
                </pic:pic>
              </a:graphicData>
            </a:graphic>
          </wp:inline>
        </w:drawing>
      </w:r>
    </w:p>
    <w:p>
      <w:pPr>
        <w:pStyle w:val="Podpispodrysunkiem"/>
        <w:rPr/>
      </w:pPr>
      <w:bookmarkStart w:id="264" w:name="rys433"/>
      <w:r>
        <w:rPr/>
        <w:t>Rys. 4.33 Szczegóły  zgłoszonego przez Klienta Z</w:t>
      </w:r>
      <w:bookmarkEnd w:id="264"/>
      <w:r>
        <w:rPr/>
        <w:t>głoszenia</w:t>
      </w:r>
    </w:p>
    <w:p>
      <w:pPr>
        <w:pStyle w:val="Tretekstu"/>
        <w:rPr/>
      </w:pPr>
      <w:r>
        <w:rPr/>
        <w:t>Po akceptacji Zgłoszenia przez Kierowcę, uzupełniają się dane stanu autobusu (zajęte miejsca, ilość bagażu w bagażniku oraz bagażu podręcznego w salonie) o informację, podaną w Zgłoszeniu, co jest widoczne na rys. 4.4.</w:t>
      </w:r>
    </w:p>
    <w:p>
      <w:pPr>
        <w:pStyle w:val="Normal"/>
        <w:keepNext w:val="true"/>
        <w:jc w:val="center"/>
        <w:rPr/>
      </w:pPr>
      <w:r>
        <w:rPr/>
        <w:drawing>
          <wp:inline distT="0" distB="0" distL="0" distR="0">
            <wp:extent cx="1487170" cy="2302510"/>
            <wp:effectExtent l="0" t="0" r="0" b="0"/>
            <wp:docPr id="44"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8" descr=""/>
                    <pic:cNvPicPr>
                      <a:picLocks noChangeAspect="1" noChangeArrowheads="1"/>
                    </pic:cNvPicPr>
                  </pic:nvPicPr>
                  <pic:blipFill>
                    <a:blip r:embed="rId45"/>
                    <a:stretch>
                      <a:fillRect/>
                    </a:stretch>
                  </pic:blipFill>
                  <pic:spPr bwMode="auto">
                    <a:xfrm>
                      <a:off x="0" y="0"/>
                      <a:ext cx="1487170" cy="2302510"/>
                    </a:xfrm>
                    <a:prstGeom prst="rect">
                      <a:avLst/>
                    </a:prstGeom>
                  </pic:spPr>
                </pic:pic>
              </a:graphicData>
            </a:graphic>
          </wp:inline>
        </w:drawing>
      </w:r>
    </w:p>
    <w:p>
      <w:pPr>
        <w:pStyle w:val="Podpispodrysunkiem"/>
        <w:rPr/>
      </w:pPr>
      <w:bookmarkStart w:id="265" w:name="rys434"/>
      <w:r>
        <w:rPr/>
        <w:t>Rys. 4.34 Uzupełnienie danych autobusu Kierowcy po akceptacji Zgłoszenia, zgłoszonego przez Klienta</w:t>
      </w:r>
      <w:bookmarkEnd w:id="265"/>
    </w:p>
    <w:p>
      <w:pPr>
        <w:pStyle w:val="Tretekstu"/>
        <w:rPr/>
      </w:pPr>
      <w:r>
        <w:rPr/>
        <w:t>Kod pokazujący dodanie Zgłoszenia do wybranej Trasy:</w:t>
      </w:r>
    </w:p>
    <w:p>
      <w:pPr>
        <w:pStyle w:val="Tekstwstpniesformatowany"/>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requestRef = FirebaseDatabase.</w:t>
      </w:r>
      <w:r>
        <w:rPr>
          <w:rFonts w:ascii="Ubuntu Mono" w:hAnsi="Ubuntu Mono"/>
          <w:i/>
          <w:color w:val="000000"/>
          <w:sz w:val="18"/>
          <w:szCs w:val="18"/>
          <w:lang w:val="en-US"/>
        </w:rPr>
        <w:t>getInstance</w:t>
      </w:r>
      <w:r>
        <w:rPr>
          <w:rFonts w:ascii="Ubuntu Mono" w:hAnsi="Ubuntu Mono"/>
          <w:color w:val="000000"/>
          <w:sz w:val="18"/>
          <w:szCs w:val="18"/>
          <w:lang w:val="en-US"/>
        </w:rPr>
        <w:t>().getReference()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.child(</w:t>
      </w:r>
      <w:r>
        <w:rPr>
          <w:rFonts w:ascii="Ubuntu Mono" w:hAnsi="Ubuntu Mono"/>
          <w:b/>
          <w:color w:val="008000"/>
          <w:sz w:val="18"/>
          <w:szCs w:val="18"/>
          <w:lang w:val="en-US"/>
        </w:rPr>
        <w:t>"requests"</w:t>
      </w:r>
      <w:r>
        <w:rPr>
          <w:rFonts w:ascii="Ubuntu Mono" w:hAnsi="Ubuntu Mono"/>
          <w:color w:val="000000"/>
          <w:sz w:val="18"/>
          <w:szCs w:val="18"/>
          <w:lang w:val="en-US"/>
        </w:rPr>
        <w:t>).push();</w:t>
      </w:r>
    </w:p>
    <w:p>
      <w:pPr>
        <w:pStyle w:val="Tekstwstpniesformatowany"/>
        <w:shd w:val="clear" w:color="auto" w:fill="FFFFFF"/>
        <w:rPr>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 xml:space="preserve">Position from = </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r>
      <w:r>
        <w:rPr>
          <w:rFonts w:ascii="Ubuntu Mono" w:hAnsi="Ubuntu Mono"/>
          <w:b/>
          <w:color w:val="660E7A"/>
          <w:sz w:val="18"/>
          <w:szCs w:val="18"/>
          <w:lang w:val="en-US"/>
        </w:rPr>
        <w:t>startRequestMarker</w:t>
      </w:r>
      <w:r>
        <w:rPr>
          <w:rFonts w:ascii="Ubuntu Mono" w:hAnsi="Ubuntu Mono"/>
          <w:color w:val="000000"/>
          <w:sz w:val="18"/>
          <w:szCs w:val="18"/>
          <w:lang w:val="en-US"/>
        </w:rPr>
        <w:t>.getPosition().</w:t>
      </w:r>
      <w:r>
        <w:rPr>
          <w:rFonts w:ascii="Ubuntu Mono" w:hAnsi="Ubuntu Mono"/>
          <w:b/>
          <w:color w:val="660E7A"/>
          <w:sz w:val="18"/>
          <w:szCs w:val="18"/>
          <w:lang w:val="en-US"/>
        </w:rPr>
        <w:t>latitude</w:t>
      </w:r>
      <w:r>
        <w:rPr>
          <w:rFonts w:ascii="Ubuntu Mono" w:hAnsi="Ubuntu Mono"/>
          <w:color w:val="000000"/>
          <w:sz w:val="18"/>
          <w:szCs w:val="18"/>
          <w:lang w:val="en-US"/>
        </w:rPr>
        <w:t xml:space="preserve">, // Pobierz początkową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startRequestMarker</w:t>
      </w:r>
      <w:r>
        <w:rPr>
          <w:rFonts w:ascii="Ubuntu Mono" w:hAnsi="Ubuntu Mono"/>
          <w:color w:val="000000"/>
          <w:sz w:val="18"/>
          <w:szCs w:val="18"/>
          <w:lang w:val="en-US"/>
        </w:rPr>
        <w:t>.getPosition().</w:t>
      </w:r>
      <w:r>
        <w:rPr>
          <w:rFonts w:ascii="Ubuntu Mono" w:hAnsi="Ubuntu Mono"/>
          <w:b/>
          <w:color w:val="660E7A"/>
          <w:sz w:val="18"/>
          <w:szCs w:val="18"/>
          <w:lang w:val="en-US"/>
        </w:rPr>
        <w:t>longitude</w:t>
      </w:r>
      <w:r>
        <w:rPr>
          <w:rFonts w:ascii="Ubuntu Mono" w:hAnsi="Ubuntu Mono"/>
          <w:color w:val="000000"/>
          <w:sz w:val="18"/>
          <w:szCs w:val="18"/>
          <w:lang w:val="en-US"/>
        </w:rPr>
        <w:t>);</w:t>
        <w:tab/>
        <w:t>// lokalizację z mapy</w:t>
      </w:r>
    </w:p>
    <w:p>
      <w:pPr>
        <w:pStyle w:val="Tekstwstpniesformatowany"/>
        <w:shd w:val="clear" w:color="auto" w:fill="FFFFFF"/>
        <w:rPr>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 xml:space="preserve">Position to = </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r>
      <w:r>
        <w:rPr>
          <w:rFonts w:ascii="Ubuntu Mono" w:hAnsi="Ubuntu Mono"/>
          <w:b/>
          <w:color w:val="660E7A"/>
          <w:sz w:val="18"/>
          <w:szCs w:val="18"/>
          <w:lang w:val="en-US"/>
        </w:rPr>
        <w:t>finishRequestMarker</w:t>
      </w:r>
      <w:r>
        <w:rPr>
          <w:rFonts w:ascii="Ubuntu Mono" w:hAnsi="Ubuntu Mono"/>
          <w:color w:val="000000"/>
          <w:sz w:val="18"/>
          <w:szCs w:val="18"/>
          <w:lang w:val="en-US"/>
        </w:rPr>
        <w:t>.getPosition().</w:t>
      </w:r>
      <w:r>
        <w:rPr>
          <w:rFonts w:ascii="Ubuntu Mono" w:hAnsi="Ubuntu Mono"/>
          <w:b/>
          <w:color w:val="660E7A"/>
          <w:sz w:val="18"/>
          <w:szCs w:val="18"/>
          <w:lang w:val="en-US"/>
        </w:rPr>
        <w:t>latitude</w:t>
      </w:r>
      <w:r>
        <w:rPr>
          <w:rFonts w:ascii="Ubuntu Mono" w:hAnsi="Ubuntu Mono"/>
          <w:color w:val="000000"/>
          <w:sz w:val="18"/>
          <w:szCs w:val="18"/>
          <w:lang w:val="en-US"/>
        </w:rPr>
        <w:t>, // Pobierz z mapy</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finishRequestMarker</w:t>
      </w:r>
      <w:r>
        <w:rPr>
          <w:rFonts w:ascii="Ubuntu Mono" w:hAnsi="Ubuntu Mono"/>
          <w:color w:val="000000"/>
          <w:sz w:val="18"/>
          <w:szCs w:val="18"/>
          <w:lang w:val="en-US"/>
        </w:rPr>
        <w:t>.getPosition().</w:t>
      </w:r>
      <w:r>
        <w:rPr>
          <w:rFonts w:ascii="Ubuntu Mono" w:hAnsi="Ubuntu Mono"/>
          <w:b/>
          <w:color w:val="660E7A"/>
          <w:sz w:val="18"/>
          <w:szCs w:val="18"/>
          <w:lang w:val="en-US"/>
        </w:rPr>
        <w:t>longitude</w:t>
      </w:r>
      <w:r>
        <w:rPr>
          <w:rFonts w:ascii="Ubuntu Mono" w:hAnsi="Ubuntu Mono"/>
          <w:color w:val="000000"/>
          <w:sz w:val="18"/>
          <w:szCs w:val="18"/>
          <w:lang w:val="en-US"/>
        </w:rPr>
        <w:t>); // lokalizację końcową Zgłoszenia</w:t>
      </w:r>
    </w:p>
    <w:p>
      <w:pPr>
        <w:pStyle w:val="Tekstwstpniesformatowany"/>
        <w:shd w:val="clear" w:color="auto" w:fill="FFFFFF"/>
        <w:rPr>
          <w:rFonts w:ascii="Ubuntu Mono" w:hAnsi="Ubuntu Mono"/>
          <w:color w:val="000000"/>
          <w:sz w:val="18"/>
          <w:szCs w:val="18"/>
          <w:lang w:val="en-US"/>
        </w:rPr>
      </w:pPr>
      <w:r>
        <w:rPr>
          <w:rFonts w:ascii="Ubuntu Mono" w:hAnsi="Ubuntu Mono"/>
          <w:b/>
          <w:color w:val="660E7A"/>
          <w:sz w:val="18"/>
          <w:szCs w:val="18"/>
          <w:lang w:val="en-US"/>
        </w:rPr>
        <w:t>selectedDriverRef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route = dataSnapshot.getValue(Route.</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xml:space="preserve">Request request = </w:t>
      </w:r>
      <w:r>
        <w:rPr>
          <w:rFonts w:ascii="Ubuntu Mono" w:hAnsi="Ubuntu Mono"/>
          <w:b/>
          <w:color w:val="000080"/>
          <w:sz w:val="18"/>
          <w:szCs w:val="18"/>
          <w:lang w:val="en-US"/>
        </w:rPr>
        <w:t xml:space="preserve">new </w:t>
      </w:r>
      <w:r>
        <w:rPr>
          <w:rFonts w:ascii="Ubuntu Mono" w:hAnsi="Ubuntu Mono"/>
          <w:color w:val="000000"/>
          <w:sz w:val="18"/>
          <w:szCs w:val="18"/>
          <w:lang w:val="en-US"/>
        </w:rPr>
        <w:t>Request(</w:t>
      </w:r>
      <w:r>
        <w:rPr>
          <w:rFonts w:ascii="Ubuntu Mono" w:hAnsi="Ubuntu Mono"/>
          <w:color w:val="660E7A"/>
          <w:sz w:val="18"/>
          <w:szCs w:val="18"/>
          <w:lang w:val="en-US"/>
        </w:rPr>
        <w:t>from</w:t>
      </w:r>
      <w:r>
        <w:rPr>
          <w:rFonts w:ascii="Ubuntu Mono" w:hAnsi="Ubuntu Mono"/>
          <w:color w:val="000000"/>
          <w:sz w:val="18"/>
          <w:szCs w:val="18"/>
          <w:lang w:val="en-US"/>
        </w:rPr>
        <w:t xml:space="preserve">, </w:t>
      </w:r>
      <w:r>
        <w:rPr>
          <w:rFonts w:ascii="Ubuntu Mono" w:hAnsi="Ubuntu Mono"/>
          <w:color w:val="660E7A"/>
          <w:sz w:val="18"/>
          <w:szCs w:val="18"/>
          <w:lang w:val="en-US"/>
        </w:rPr>
        <w:t>to</w:t>
      </w:r>
      <w:r>
        <w:rPr>
          <w:rFonts w:ascii="Ubuntu Mono" w:hAnsi="Ubuntu Mono"/>
          <w:color w:val="000000"/>
          <w:sz w:val="18"/>
          <w:szCs w:val="18"/>
          <w:lang w:val="en-US"/>
        </w:rPr>
        <w:t>, getString(R.string.</w:t>
      </w:r>
      <w:r>
        <w:rPr>
          <w:rFonts w:ascii="Ubuntu Mono" w:hAnsi="Ubuntu Mono"/>
          <w:b/>
          <w:i/>
          <w:color w:val="660E7A"/>
          <w:sz w:val="18"/>
          <w:szCs w:val="18"/>
          <w:lang w:val="en-US"/>
        </w:rPr>
        <w:t>opened</w:t>
      </w:r>
      <w:r>
        <w:rPr>
          <w:rFonts w:ascii="Ubuntu Mono" w:hAnsi="Ubuntu Mono"/>
          <w:color w:val="000000"/>
          <w:sz w:val="18"/>
          <w:szCs w:val="18"/>
          <w:lang w:val="en-US"/>
        </w:rPr>
        <w:t xml:space="preserve">),    // Tutaj seatsNumberValue, </w:t>
      </w:r>
    </w:p>
    <w:p>
      <w:pPr>
        <w:pStyle w:val="Tekstwstpniesformatowany"/>
        <w:shd w:val="clear" w:color="auto" w:fill="FFFFFF"/>
        <w:rPr>
          <w:lang w:val="en-US"/>
        </w:rPr>
      </w:pPr>
      <w:r>
        <w:rPr>
          <w:rFonts w:ascii="Ubuntu Mono" w:hAnsi="Ubuntu Mono"/>
          <w:color w:val="000000"/>
          <w:sz w:val="18"/>
          <w:szCs w:val="18"/>
          <w:lang w:val="en-US"/>
        </w:rPr>
        <w:t xml:space="preserve">                </w:t>
      </w:r>
      <w:bookmarkStart w:id="266" w:name="__DdeLink__4239_1092139989"/>
      <w:r>
        <w:rPr>
          <w:rFonts w:ascii="Ubuntu Mono" w:hAnsi="Ubuntu Mono"/>
          <w:color w:val="660E7A"/>
          <w:sz w:val="18"/>
          <w:szCs w:val="18"/>
          <w:lang w:val="en-US"/>
        </w:rPr>
        <w:t>seatsNumberValue</w:t>
      </w:r>
      <w:bookmarkEnd w:id="266"/>
      <w:r>
        <w:rPr>
          <w:rFonts w:ascii="Ubuntu Mono" w:hAnsi="Ubuntu Mono"/>
          <w:color w:val="000000"/>
          <w:sz w:val="18"/>
          <w:szCs w:val="18"/>
          <w:lang w:val="en-US"/>
        </w:rPr>
        <w:t xml:space="preserve">, </w:t>
      </w:r>
      <w:r>
        <w:rPr>
          <w:rFonts w:ascii="Ubuntu Mono" w:hAnsi="Ubuntu Mono"/>
          <w:color w:val="660E7A"/>
          <w:sz w:val="18"/>
          <w:szCs w:val="18"/>
          <w:lang w:val="en-US"/>
        </w:rPr>
        <w:t>trunkValue</w:t>
      </w:r>
      <w:r>
        <w:rPr>
          <w:rFonts w:ascii="Ubuntu Mono" w:hAnsi="Ubuntu Mono"/>
          <w:color w:val="000000"/>
          <w:sz w:val="18"/>
          <w:szCs w:val="18"/>
          <w:lang w:val="en-US"/>
        </w:rPr>
        <w:t xml:space="preserve">, </w:t>
      </w:r>
      <w:r>
        <w:rPr>
          <w:rFonts w:ascii="Ubuntu Mono" w:hAnsi="Ubuntu Mono"/>
          <w:color w:val="660E7A"/>
          <w:sz w:val="18"/>
          <w:szCs w:val="18"/>
          <w:lang w:val="en-US"/>
        </w:rPr>
        <w:t>salonTrunkValue</w:t>
      </w:r>
      <w:r>
        <w:rPr>
          <w:rFonts w:ascii="Ubuntu Mono" w:hAnsi="Ubuntu Mono"/>
          <w:color w:val="000000"/>
          <w:sz w:val="18"/>
          <w:szCs w:val="18"/>
          <w:lang w:val="en-US"/>
        </w:rPr>
        <w:t xml:space="preserve">, </w:t>
      </w:r>
      <w:r>
        <w:rPr>
          <w:rFonts w:ascii="Ubuntu Mono" w:hAnsi="Ubuntu Mono"/>
          <w:b/>
          <w:color w:val="660E7A"/>
          <w:sz w:val="18"/>
          <w:szCs w:val="18"/>
          <w:lang w:val="en-US"/>
        </w:rPr>
        <w:t>clientRef</w:t>
      </w:r>
      <w:r>
        <w:rPr>
          <w:rFonts w:ascii="Ubuntu Mono" w:hAnsi="Ubuntu Mono"/>
          <w:color w:val="000000"/>
          <w:sz w:val="18"/>
          <w:szCs w:val="18"/>
          <w:lang w:val="en-US"/>
        </w:rPr>
        <w:t xml:space="preserve">.getKey(), // trunkValue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selectedDriverRef</w:t>
      </w:r>
      <w:r>
        <w:rPr>
          <w:rFonts w:ascii="Ubuntu Mono" w:hAnsi="Ubuntu Mono"/>
          <w:color w:val="000000"/>
          <w:sz w:val="18"/>
          <w:szCs w:val="18"/>
          <w:lang w:val="en-US"/>
        </w:rPr>
        <w:t>.getKey(), route.getRouteKey()); // salonTrunkValue – ilości miejsc,</w:t>
      </w:r>
    </w:p>
    <w:p>
      <w:pPr>
        <w:pStyle w:val="Tekstwstpniesformatowany"/>
        <w:shd w:val="clear" w:color="auto" w:fill="FFFFFF"/>
        <w:rPr/>
      </w:pPr>
      <w:r>
        <w:rPr>
          <w:rFonts w:ascii="Ubuntu Mono" w:hAnsi="Ubuntu Mono"/>
          <w:color w:val="000000"/>
          <w:sz w:val="18"/>
          <w:szCs w:val="18"/>
          <w:lang w:val="en-US"/>
        </w:rPr>
        <w:tab/>
      </w:r>
      <w:r>
        <w:rPr>
          <w:rFonts w:ascii="Ubuntu Mono" w:hAnsi="Ubuntu Mono"/>
          <w:color w:val="000000"/>
          <w:sz w:val="18"/>
          <w:szCs w:val="18"/>
        </w:rPr>
        <w:t xml:space="preserve">// jednostek bagażu oraz bagażu podręcznego ze szczegółów Zgłoszenia na widoku, a dalej po kolei </w:t>
        <w:tab/>
        <w:t>// polecenia otrzymania klucza Klienta, Kierowcy oraz Trasy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color w:val="660E7A"/>
          <w:sz w:val="18"/>
          <w:szCs w:val="18"/>
          <w:lang w:val="en-US"/>
        </w:rPr>
        <w:t>requestRef</w:t>
      </w:r>
      <w:r>
        <w:rPr>
          <w:rFonts w:ascii="Ubuntu Mono" w:hAnsi="Ubuntu Mono"/>
          <w:color w:val="000000"/>
          <w:sz w:val="18"/>
          <w:szCs w:val="18"/>
          <w:lang w:val="en-US"/>
        </w:rPr>
        <w:t>.setValue(request);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request.setStatus(getString(R.string.</w:t>
      </w:r>
      <w:r>
        <w:rPr>
          <w:rFonts w:ascii="Ubuntu Mono" w:hAnsi="Ubuntu Mono"/>
          <w:b/>
          <w:i/>
          <w:color w:val="660E7A"/>
          <w:sz w:val="18"/>
          <w:szCs w:val="18"/>
          <w:lang w:val="en-US"/>
        </w:rPr>
        <w:t>raised</w:t>
      </w:r>
      <w:r>
        <w:rPr>
          <w:rFonts w:ascii="Ubuntu Mono" w:hAnsi="Ubuntu Mono"/>
          <w:color w:val="000000"/>
          <w:sz w:val="18"/>
          <w:szCs w:val="18"/>
          <w:lang w:val="en-US"/>
        </w:rPr>
        <w:t>)); // Ustawienie Zgłoszenia jako Otworzonego</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660E7A"/>
          <w:sz w:val="18"/>
          <w:szCs w:val="18"/>
          <w:lang w:val="en-US"/>
        </w:rPr>
        <w:t>requestRef</w:t>
      </w:r>
      <w:r>
        <w:rPr>
          <w:rFonts w:ascii="Ubuntu Mono" w:hAnsi="Ubuntu Mono"/>
          <w:color w:val="000000"/>
          <w:sz w:val="18"/>
          <w:szCs w:val="18"/>
          <w:lang w:val="en-US"/>
        </w:rPr>
        <w:t>.setValue(request);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Usuń Punkty z mapy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algorytmie do listy w bazie danych jest dodawane nowe Zgłoszenie, są pobierane dane o pozycjach Punktów początkowego oraz końcowego z widoku mapy, ustawiają się szczegóły zapełnienia Autobusu ( seatsNumberValue – czyli ilość miejsc, trunkValue – bagaż oraz salonTrunkValue – bagaż podręczny ), status Otworzony, a także referencję w postaci klucza (typ String)  Klienta, Kierowcy i Trasy oraz aktualizuje się informacja w Realtime Database.</w:t>
      </w:r>
    </w:p>
    <w:p>
      <w:pPr>
        <w:pStyle w:val="Tytutrzeciegostopnia"/>
        <w:rPr/>
      </w:pPr>
      <w:bookmarkStart w:id="267" w:name="__RefHeading___Toc590_2369495726"/>
      <w:bookmarkEnd w:id="267"/>
      <w:r>
        <w:rPr/>
        <w:t>4.3.5 Anulowanie Zgłoszenia przez Klienta</w:t>
      </w:r>
    </w:p>
    <w:p>
      <w:pPr>
        <w:pStyle w:val="Tretekstu"/>
        <w:rPr/>
      </w:pPr>
      <w:r>
        <w:rPr/>
        <w:t>W przypadkach, ilustrowanych na rysunkach 4.28 oraz 4.33 Klient ma możliwość anulowania Zgłoszenia. Po naciśnięciu odpowiedniego przycisku przez Klienta, Zgłoszenia przechodzi w status „Anulowano przez Klienta” i zapisuje się w bazie danych. Kierowca w tym momencie jest powiadomiony o zmianie statusu Zgłoszenia. Po przejściu na Szczegóły tego Zgłoszenia jest widoczna zmiana statusu oraz brak możliwości anulowania tego Zgłoszenia (rys.4.35).</w:t>
      </w:r>
    </w:p>
    <w:p>
      <w:pPr>
        <w:pStyle w:val="Normal"/>
        <w:keepNext w:val="true"/>
        <w:jc w:val="center"/>
        <w:rPr/>
      </w:pPr>
      <w:r>
        <w:rPr/>
        <w:drawing>
          <wp:inline distT="0" distB="0" distL="0" distR="0">
            <wp:extent cx="1487170" cy="2302510"/>
            <wp:effectExtent l="0" t="0" r="0" b="0"/>
            <wp:docPr id="45"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29" descr=""/>
                    <pic:cNvPicPr>
                      <a:picLocks noChangeAspect="1" noChangeArrowheads="1"/>
                    </pic:cNvPicPr>
                  </pic:nvPicPr>
                  <pic:blipFill>
                    <a:blip r:embed="rId46"/>
                    <a:stretch>
                      <a:fillRect/>
                    </a:stretch>
                  </pic:blipFill>
                  <pic:spPr bwMode="auto">
                    <a:xfrm>
                      <a:off x="0" y="0"/>
                      <a:ext cx="1487170" cy="2302510"/>
                    </a:xfrm>
                    <a:prstGeom prst="rect">
                      <a:avLst/>
                    </a:prstGeom>
                  </pic:spPr>
                </pic:pic>
              </a:graphicData>
            </a:graphic>
          </wp:inline>
        </w:drawing>
      </w:r>
    </w:p>
    <w:p>
      <w:pPr>
        <w:pStyle w:val="Podpispodrysunkiem"/>
        <w:rPr/>
      </w:pPr>
      <w:bookmarkStart w:id="268" w:name="rys435"/>
      <w:r>
        <w:rPr/>
        <w:t>Rys. 4.35 Szczegóły Zgłoszenia Klienta po jego anulowaniu</w:t>
      </w:r>
      <w:bookmarkEnd w:id="268"/>
      <w:r>
        <w:rPr/>
        <w:t xml:space="preserve"> </w:t>
      </w:r>
    </w:p>
    <w:p>
      <w:pPr>
        <w:pStyle w:val="Tretekstu"/>
        <w:rPr/>
      </w:pPr>
      <w:r>
        <w:rPr/>
      </w:r>
    </w:p>
    <w:p>
      <w:pPr>
        <w:pStyle w:val="Tretekstu"/>
        <w:rPr/>
      </w:pPr>
      <w:r>
        <w:rPr/>
      </w:r>
    </w:p>
    <w:p>
      <w:pPr>
        <w:pStyle w:val="Tyturozdziau"/>
        <w:rPr/>
      </w:pPr>
      <w:bookmarkStart w:id="269" w:name="__RefHeading___Toc904_241114830"/>
      <w:bookmarkEnd w:id="269"/>
      <w:r>
        <w:rPr/>
        <w:t>5 TESTOWANIE PROJEKTU</w:t>
      </w:r>
    </w:p>
    <w:p>
      <w:pPr>
        <w:pStyle w:val="Tretekstu"/>
        <w:rPr/>
      </w:pPr>
      <w:r>
        <w:rPr/>
        <w:t>Zaczynamy od testowania przypadku rejestracji. Po otworzeniu aplikacji spotyka nas widok logowania (rys.5.1). Przy rejestracji Kierowcy wymagane są dane o użytkowniku (konto Google) oraz haśle (wraz z konfirmacją), potem dane osobowe – imię, nazwisko oraz wiek. Podajemy te dane (rys.5.2).</w:t>
      </w:r>
    </w:p>
    <w:p>
      <w:pPr>
        <w:pStyle w:val="Normal"/>
        <w:keepNext w:val="true"/>
        <w:jc w:val="center"/>
        <w:rPr/>
      </w:pPr>
      <w:r>
        <w:rPr/>
        <w:drawing>
          <wp:inline distT="0" distB="0" distL="0" distR="0">
            <wp:extent cx="1487170" cy="2302510"/>
            <wp:effectExtent l="0" t="0" r="0" b="0"/>
            <wp:docPr id="46" name="Obraz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
                    <pic:cNvPicPr>
                      <a:picLocks noChangeAspect="1" noChangeArrowheads="1"/>
                    </pic:cNvPicPr>
                  </pic:nvPicPr>
                  <pic:blipFill>
                    <a:blip r:embed="rId47"/>
                    <a:stretch>
                      <a:fillRect/>
                    </a:stretch>
                  </pic:blipFill>
                  <pic:spPr bwMode="auto">
                    <a:xfrm>
                      <a:off x="0" y="0"/>
                      <a:ext cx="1487170" cy="2302510"/>
                    </a:xfrm>
                    <a:prstGeom prst="rect">
                      <a:avLst/>
                    </a:prstGeom>
                  </pic:spPr>
                </pic:pic>
              </a:graphicData>
            </a:graphic>
          </wp:inline>
        </w:drawing>
      </w:r>
    </w:p>
    <w:p>
      <w:pPr>
        <w:pStyle w:val="Podpispodrysunkiem"/>
        <w:rPr/>
      </w:pPr>
      <w:bookmarkStart w:id="270" w:name="rys51"/>
      <w:r>
        <w:rPr/>
        <w:t xml:space="preserve">Rys.5.1 Widok startowy aplikacji </w:t>
      </w:r>
      <w:bookmarkEnd w:id="270"/>
    </w:p>
    <w:p>
      <w:pPr>
        <w:pStyle w:val="Normal"/>
        <w:keepNext w:val="true"/>
        <w:jc w:val="center"/>
        <w:rPr/>
      </w:pPr>
      <w:r>
        <w:rPr/>
        <w:drawing>
          <wp:inline distT="0" distB="0" distL="0" distR="0">
            <wp:extent cx="1487170" cy="2302510"/>
            <wp:effectExtent l="0" t="0" r="0" b="0"/>
            <wp:docPr id="47" name="Obraz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3" descr=""/>
                    <pic:cNvPicPr>
                      <a:picLocks noChangeAspect="1" noChangeArrowheads="1"/>
                    </pic:cNvPicPr>
                  </pic:nvPicPr>
                  <pic:blipFill>
                    <a:blip r:embed="rId48"/>
                    <a:stretch>
                      <a:fillRect/>
                    </a:stretch>
                  </pic:blipFill>
                  <pic:spPr bwMode="auto">
                    <a:xfrm>
                      <a:off x="0" y="0"/>
                      <a:ext cx="1487170" cy="2302510"/>
                    </a:xfrm>
                    <a:prstGeom prst="rect">
                      <a:avLst/>
                    </a:prstGeom>
                  </pic:spPr>
                </pic:pic>
              </a:graphicData>
            </a:graphic>
          </wp:inline>
        </w:drawing>
      </w:r>
    </w:p>
    <w:p>
      <w:pPr>
        <w:pStyle w:val="Podpispodrysunkiem"/>
        <w:rPr/>
      </w:pPr>
      <w:bookmarkStart w:id="271" w:name="rys52"/>
      <w:r>
        <w:rPr/>
        <w:t>Rys.5.2 Testowanie przypadku rejestracji Kierowcy, użytkownik oraz dane osobowe</w:t>
      </w:r>
      <w:bookmarkEnd w:id="271"/>
    </w:p>
    <w:p>
      <w:pPr>
        <w:pStyle w:val="Tretekstu"/>
        <w:rPr/>
      </w:pPr>
      <w:r>
        <w:rPr/>
        <w:t xml:space="preserve"> </w:t>
      </w:r>
      <w:r>
        <w:rPr/>
        <w:t>Po określeniu danych parametrów, klikamy „Idź do szczegółów autobusu” (eng. „go to bus details”). Po naciśnięciu, trafiamy do widoku, gdzie określamy takie parametry, jak ilość miejsc w autobusie, ilość jednostek bagażu, które mogą się zmieścić w bagażniku, miejsce na bagaż we wnętrzu autobusu  oraz minimalny próg zajętych miejsc niezbędnych do rozpoczęcia jazdy zdefiniowaną Trasą (rys. 5.3).</w:t>
      </w:r>
    </w:p>
    <w:p>
      <w:pPr>
        <w:pStyle w:val="Normal"/>
        <w:keepNext w:val="true"/>
        <w:jc w:val="center"/>
        <w:rPr/>
      </w:pPr>
      <w:r>
        <w:rPr/>
        <w:drawing>
          <wp:inline distT="0" distB="0" distL="0" distR="0">
            <wp:extent cx="1487170" cy="2302510"/>
            <wp:effectExtent l="0" t="0" r="0" b="0"/>
            <wp:docPr id="48" name="Obraz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4" descr=""/>
                    <pic:cNvPicPr>
                      <a:picLocks noChangeAspect="1" noChangeArrowheads="1"/>
                    </pic:cNvPicPr>
                  </pic:nvPicPr>
                  <pic:blipFill>
                    <a:blip r:embed="rId49"/>
                    <a:stretch>
                      <a:fillRect/>
                    </a:stretch>
                  </pic:blipFill>
                  <pic:spPr bwMode="auto">
                    <a:xfrm>
                      <a:off x="0" y="0"/>
                      <a:ext cx="1487170" cy="2302510"/>
                    </a:xfrm>
                    <a:prstGeom prst="rect">
                      <a:avLst/>
                    </a:prstGeom>
                  </pic:spPr>
                </pic:pic>
              </a:graphicData>
            </a:graphic>
          </wp:inline>
        </w:drawing>
      </w:r>
    </w:p>
    <w:p>
      <w:pPr>
        <w:pStyle w:val="Podpispodrysunkiem"/>
        <w:rPr/>
      </w:pPr>
      <w:bookmarkStart w:id="272" w:name="rys53"/>
      <w:r>
        <w:rPr/>
        <w:t>Rys.5.3 Testowanie przypadku rejestracji Kierowcy, szczegóły autobusu</w:t>
      </w:r>
      <w:bookmarkEnd w:id="272"/>
      <w:r>
        <w:rPr/>
        <w:t xml:space="preserve"> </w:t>
      </w:r>
    </w:p>
    <w:p>
      <w:pPr>
        <w:pStyle w:val="Tretekstu"/>
        <w:rPr/>
      </w:pPr>
      <w:r>
        <w:rPr/>
        <w:t>Po naciśnięciu przycisku „Create account”, jesteśmy przekierowani do głównej strony Kierowcy w aplikacji (rys.5.4).</w:t>
      </w:r>
    </w:p>
    <w:p>
      <w:pPr>
        <w:pStyle w:val="Normal"/>
        <w:keepNext w:val="true"/>
        <w:jc w:val="center"/>
        <w:rPr/>
      </w:pPr>
      <w:r>
        <w:rPr/>
        <w:drawing>
          <wp:inline distT="0" distB="0" distL="0" distR="0">
            <wp:extent cx="1487170" cy="2302510"/>
            <wp:effectExtent l="0" t="0" r="0" b="0"/>
            <wp:docPr id="49"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5" descr=""/>
                    <pic:cNvPicPr>
                      <a:picLocks noChangeAspect="1" noChangeArrowheads="1"/>
                    </pic:cNvPicPr>
                  </pic:nvPicPr>
                  <pic:blipFill>
                    <a:blip r:embed="rId50"/>
                    <a:stretch>
                      <a:fillRect/>
                    </a:stretch>
                  </pic:blipFill>
                  <pic:spPr bwMode="auto">
                    <a:xfrm>
                      <a:off x="0" y="0"/>
                      <a:ext cx="1487170" cy="2302510"/>
                    </a:xfrm>
                    <a:prstGeom prst="rect">
                      <a:avLst/>
                    </a:prstGeom>
                  </pic:spPr>
                </pic:pic>
              </a:graphicData>
            </a:graphic>
          </wp:inline>
        </w:drawing>
      </w:r>
    </w:p>
    <w:p>
      <w:pPr>
        <w:pStyle w:val="Podpispodrysunkiem"/>
        <w:rPr/>
      </w:pPr>
      <w:bookmarkStart w:id="273" w:name="rys54"/>
      <w:r>
        <w:rPr/>
        <w:t>Rys.5.4 Główny widok Kierowcy</w:t>
      </w:r>
      <w:bookmarkEnd w:id="273"/>
      <w:r>
        <w:rPr/>
        <w:t xml:space="preserve"> </w:t>
      </w:r>
    </w:p>
    <w:p>
      <w:pPr>
        <w:pStyle w:val="Tretekstu"/>
        <w:rPr/>
      </w:pPr>
      <w:r>
        <w:rPr/>
        <w:t>W przypadku rejestracji Klienta, z ekranu powitalnego (rys.5.1) naciskamy „Sign in as client”, po czym w nowym widoku   podajemy jak w przypadku Kierowcy użytkownika, hasło oraz imię, nazwisko i wiek (rys.5.5). Po naciśnięciu „Submit” przed nami pojawia się główny widok Klienta (rys.5.6). Na tym widoku także na liście Kierowców, można zauważyć niedawno zarejestrowanego użytkownika z poprzedniego kroku (na samym dole widoku).</w:t>
      </w:r>
    </w:p>
    <w:p>
      <w:pPr>
        <w:pStyle w:val="Tretekstu"/>
        <w:rPr/>
      </w:pPr>
      <w:r>
        <w:rPr/>
        <w:t xml:space="preserve">Kolejnym krokiem będzie dodanie nowej trasy dla Kierowcy. Zalogujmy się z widoku autoryzacji (rys.5.1), podajmy email oraz hasło dla Kierowcy oraz klikamy „Login”, po czym z widoku głównego (rys.5.4) wybieramy punkt „Add new Route”. </w:t>
      </w:r>
    </w:p>
    <w:p>
      <w:pPr>
        <w:pStyle w:val="Normal"/>
        <w:keepNext w:val="true"/>
        <w:jc w:val="center"/>
        <w:rPr/>
      </w:pPr>
      <w:r>
        <w:rPr/>
        <w:drawing>
          <wp:inline distT="0" distB="0" distL="0" distR="0">
            <wp:extent cx="1487170" cy="2302510"/>
            <wp:effectExtent l="0" t="0" r="0" b="0"/>
            <wp:docPr id="50" name="Obraz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47" descr=""/>
                    <pic:cNvPicPr>
                      <a:picLocks noChangeAspect="1" noChangeArrowheads="1"/>
                    </pic:cNvPicPr>
                  </pic:nvPicPr>
                  <pic:blipFill>
                    <a:blip r:embed="rId51"/>
                    <a:stretch>
                      <a:fillRect/>
                    </a:stretch>
                  </pic:blipFill>
                  <pic:spPr bwMode="auto">
                    <a:xfrm>
                      <a:off x="0" y="0"/>
                      <a:ext cx="1487170" cy="2302510"/>
                    </a:xfrm>
                    <a:prstGeom prst="rect">
                      <a:avLst/>
                    </a:prstGeom>
                  </pic:spPr>
                </pic:pic>
              </a:graphicData>
            </a:graphic>
          </wp:inline>
        </w:drawing>
      </w:r>
    </w:p>
    <w:p>
      <w:pPr>
        <w:pStyle w:val="Podpispodrysunkiem"/>
        <w:rPr/>
      </w:pPr>
      <w:bookmarkStart w:id="274" w:name="rys55"/>
      <w:r>
        <w:rPr/>
        <w:t>Rys.5.5 Testowanie przypadku rejestracji Klienta</w:t>
      </w:r>
      <w:bookmarkEnd w:id="274"/>
    </w:p>
    <w:p>
      <w:pPr>
        <w:pStyle w:val="Normal"/>
        <w:keepNext w:val="true"/>
        <w:jc w:val="center"/>
        <w:rPr/>
      </w:pPr>
      <w:r>
        <w:rPr/>
        <w:drawing>
          <wp:inline distT="0" distB="0" distL="0" distR="0">
            <wp:extent cx="1487170" cy="2302510"/>
            <wp:effectExtent l="0" t="0" r="0" b="0"/>
            <wp:docPr id="51" name="Obraz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48" descr=""/>
                    <pic:cNvPicPr>
                      <a:picLocks noChangeAspect="1" noChangeArrowheads="1"/>
                    </pic:cNvPicPr>
                  </pic:nvPicPr>
                  <pic:blipFill>
                    <a:blip r:embed="rId52"/>
                    <a:stretch>
                      <a:fillRect/>
                    </a:stretch>
                  </pic:blipFill>
                  <pic:spPr bwMode="auto">
                    <a:xfrm>
                      <a:off x="0" y="0"/>
                      <a:ext cx="1487170" cy="2302510"/>
                    </a:xfrm>
                    <a:prstGeom prst="rect">
                      <a:avLst/>
                    </a:prstGeom>
                  </pic:spPr>
                </pic:pic>
              </a:graphicData>
            </a:graphic>
          </wp:inline>
        </w:drawing>
      </w:r>
    </w:p>
    <w:p>
      <w:pPr>
        <w:pStyle w:val="Podpispodrysunkiem"/>
        <w:rPr/>
      </w:pPr>
      <w:bookmarkStart w:id="275" w:name="rys56"/>
      <w:r>
        <w:rPr/>
        <w:t>Rys.5.6 Główny widok Klienta</w:t>
      </w:r>
      <w:bookmarkEnd w:id="275"/>
      <w:r>
        <w:rPr/>
        <w:t xml:space="preserve"> </w:t>
      </w:r>
    </w:p>
    <w:p>
      <w:pPr>
        <w:pStyle w:val="Tretekstu"/>
        <w:rPr/>
      </w:pPr>
      <w:r>
        <w:rPr/>
        <w:t>Na widoku mapy dodajemy po kolei punkty (założymy, że w danym przykładzie Kierowca organizuje przejazd między zabytkami „Kamienica  Schlösserów”, „Pałac  Juliusza Kindermanna” oraz „Muzeum Miasta” w mieście Łódź; rys.5.7) i klikamy „Save Route”. Widok Kierowcy jest automatycznie uzupełniony dodaną Trasą (rys.5.8). Po wybraniu danego Kierowcy z listy na widoku Klienta pokazuje aktualną Trasę oraz bieżącą lokalizację Kierowcy (rys.5.9).</w:t>
      </w:r>
    </w:p>
    <w:p>
      <w:pPr>
        <w:pStyle w:val="Tretekstu"/>
        <w:rPr/>
      </w:pPr>
      <w:r>
        <w:rPr/>
        <w:t>Przyszedł czas na obsługę Zgłoszeń. Jak Klient wybierze Kierowcę z listy, jak na ekranie (rys.5.9), to ma zdefiniowane  Punkty początkowy i końcowy, wybierając je na Trasie Kierowcy (rys.5.10). Czerwonymi markerami oznaczone Punkty Zgłoszenia (w naszym przykładzie Klient ma zamiar pojechać od Pałacu Juliusza Kidermanna do skrzyżowania Zachodnia – Więckowskiego, niedaleko Dawnego Domu Bankowego Wilhelma Landaua). Dalej po kliknięciu „Create Request”, Klient określa ilość osób, jednostek bagażu (toreb) oraz bagażu podręcznego (w przykładzie 1 osoba, 1 torba do bagażu oraz 1 – bagażu podręcznego; rys 5.11).</w:t>
      </w:r>
    </w:p>
    <w:p>
      <w:pPr>
        <w:pStyle w:val="Normal"/>
        <w:keepNext w:val="true"/>
        <w:jc w:val="center"/>
        <w:rPr/>
      </w:pPr>
      <w:r>
        <w:rPr/>
        <w:drawing>
          <wp:inline distT="0" distB="0" distL="0" distR="0">
            <wp:extent cx="1487170" cy="2302510"/>
            <wp:effectExtent l="0" t="0" r="0" b="0"/>
            <wp:docPr id="52" name="Obraz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49" descr=""/>
                    <pic:cNvPicPr>
                      <a:picLocks noChangeAspect="1" noChangeArrowheads="1"/>
                    </pic:cNvPicPr>
                  </pic:nvPicPr>
                  <pic:blipFill>
                    <a:blip r:embed="rId53"/>
                    <a:stretch>
                      <a:fillRect/>
                    </a:stretch>
                  </pic:blipFill>
                  <pic:spPr bwMode="auto">
                    <a:xfrm>
                      <a:off x="0" y="0"/>
                      <a:ext cx="1487170" cy="2302510"/>
                    </a:xfrm>
                    <a:prstGeom prst="rect">
                      <a:avLst/>
                    </a:prstGeom>
                  </pic:spPr>
                </pic:pic>
              </a:graphicData>
            </a:graphic>
          </wp:inline>
        </w:drawing>
      </w:r>
    </w:p>
    <w:p>
      <w:pPr>
        <w:pStyle w:val="Podpispodrysunkiem"/>
        <w:rPr/>
      </w:pPr>
      <w:bookmarkStart w:id="276" w:name="rys57"/>
      <w:r>
        <w:rPr/>
        <w:t>Rys.5.7 Testowanie dodania Trasy przez Kierowcę</w:t>
      </w:r>
      <w:bookmarkEnd w:id="276"/>
      <w:r>
        <w:rPr/>
        <w:t xml:space="preserve"> </w:t>
      </w:r>
    </w:p>
    <w:p>
      <w:pPr>
        <w:pStyle w:val="Normal"/>
        <w:keepNext w:val="true"/>
        <w:jc w:val="center"/>
        <w:rPr/>
      </w:pPr>
      <w:r>
        <w:rPr/>
        <w:drawing>
          <wp:inline distT="0" distB="0" distL="0" distR="0">
            <wp:extent cx="1487170" cy="2302510"/>
            <wp:effectExtent l="0" t="0" r="0" b="0"/>
            <wp:docPr id="53" name="Obraz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0" descr=""/>
                    <pic:cNvPicPr>
                      <a:picLocks noChangeAspect="1" noChangeArrowheads="1"/>
                    </pic:cNvPicPr>
                  </pic:nvPicPr>
                  <pic:blipFill>
                    <a:blip r:embed="rId54"/>
                    <a:stretch>
                      <a:fillRect/>
                    </a:stretch>
                  </pic:blipFill>
                  <pic:spPr bwMode="auto">
                    <a:xfrm>
                      <a:off x="0" y="0"/>
                      <a:ext cx="1487170" cy="2302510"/>
                    </a:xfrm>
                    <a:prstGeom prst="rect">
                      <a:avLst/>
                    </a:prstGeom>
                  </pic:spPr>
                </pic:pic>
              </a:graphicData>
            </a:graphic>
          </wp:inline>
        </w:drawing>
      </w:r>
    </w:p>
    <w:p>
      <w:pPr>
        <w:pStyle w:val="Podpispodrysunkiem"/>
        <w:rPr/>
      </w:pPr>
      <w:bookmarkStart w:id="277" w:name="rys58"/>
      <w:r>
        <w:rPr/>
        <w:t>Rys.5.8 Widok Kierowcy po dodaniu nowej Trasy</w:t>
      </w:r>
      <w:bookmarkEnd w:id="277"/>
      <w:r>
        <w:rPr/>
        <w:t xml:space="preserve"> </w:t>
      </w:r>
    </w:p>
    <w:p>
      <w:pPr>
        <w:pStyle w:val="Podpispodrysunkiem"/>
        <w:rPr/>
      </w:pPr>
      <w:r>
        <w:rPr/>
        <w:drawing>
          <wp:inline distT="0" distB="0" distL="0" distR="0">
            <wp:extent cx="1487170" cy="2302510"/>
            <wp:effectExtent l="0" t="0" r="0" b="0"/>
            <wp:docPr id="54" name="Obraz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1" descr=""/>
                    <pic:cNvPicPr>
                      <a:picLocks noChangeAspect="1" noChangeArrowheads="1"/>
                    </pic:cNvPicPr>
                  </pic:nvPicPr>
                  <pic:blipFill>
                    <a:blip r:embed="rId55"/>
                    <a:stretch>
                      <a:fillRect/>
                    </a:stretch>
                  </pic:blipFill>
                  <pic:spPr bwMode="auto">
                    <a:xfrm>
                      <a:off x="0" y="0"/>
                      <a:ext cx="1487170" cy="2302510"/>
                    </a:xfrm>
                    <a:prstGeom prst="rect">
                      <a:avLst/>
                    </a:prstGeom>
                  </pic:spPr>
                </pic:pic>
              </a:graphicData>
            </a:graphic>
          </wp:inline>
        </w:drawing>
      </w:r>
    </w:p>
    <w:p>
      <w:pPr>
        <w:pStyle w:val="Podpispodrysunkiem"/>
        <w:rPr/>
      </w:pPr>
      <w:bookmarkStart w:id="278" w:name="rys59"/>
      <w:r>
        <w:rPr/>
        <w:t>Rys.5.9 Widok Kierowcy po dodaniu nowej Trasy</w:t>
      </w:r>
      <w:bookmarkEnd w:id="278"/>
      <w:r>
        <w:rPr/>
        <w:t xml:space="preserve"> </w:t>
      </w:r>
    </w:p>
    <w:p>
      <w:pPr>
        <w:pStyle w:val="Normal"/>
        <w:keepNext w:val="true"/>
        <w:jc w:val="center"/>
        <w:rPr/>
      </w:pPr>
      <w:r>
        <w:rPr/>
        <w:drawing>
          <wp:inline distT="0" distB="0" distL="0" distR="0">
            <wp:extent cx="1487170" cy="2302510"/>
            <wp:effectExtent l="0" t="0" r="0" b="0"/>
            <wp:docPr id="55" name="Obraz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2" descr=""/>
                    <pic:cNvPicPr>
                      <a:picLocks noChangeAspect="1" noChangeArrowheads="1"/>
                    </pic:cNvPicPr>
                  </pic:nvPicPr>
                  <pic:blipFill>
                    <a:blip r:embed="rId56"/>
                    <a:stretch>
                      <a:fillRect/>
                    </a:stretch>
                  </pic:blipFill>
                  <pic:spPr bwMode="auto">
                    <a:xfrm>
                      <a:off x="0" y="0"/>
                      <a:ext cx="1487170" cy="2302510"/>
                    </a:xfrm>
                    <a:prstGeom prst="rect">
                      <a:avLst/>
                    </a:prstGeom>
                  </pic:spPr>
                </pic:pic>
              </a:graphicData>
            </a:graphic>
          </wp:inline>
        </w:drawing>
      </w:r>
    </w:p>
    <w:p>
      <w:pPr>
        <w:pStyle w:val="Podpispodrysunkiem"/>
        <w:rPr/>
      </w:pPr>
      <w:bookmarkStart w:id="279" w:name="rys510"/>
      <w:r>
        <w:rPr/>
        <w:t>Rys.5.10 Widok Klienta po dodaniu przez wybranego Kierowcę nowej Trasy</w:t>
      </w:r>
      <w:bookmarkEnd w:id="279"/>
      <w:r>
        <w:rPr/>
        <w:t xml:space="preserve"> </w:t>
      </w:r>
    </w:p>
    <w:p>
      <w:pPr>
        <w:pStyle w:val="Normal"/>
        <w:keepNext w:val="true"/>
        <w:jc w:val="center"/>
        <w:rPr/>
      </w:pPr>
      <w:r>
        <w:rPr/>
        <w:drawing>
          <wp:inline distT="0" distB="0" distL="0" distR="0">
            <wp:extent cx="1487170" cy="2302510"/>
            <wp:effectExtent l="0" t="0" r="0" b="0"/>
            <wp:docPr id="56" name="Obraz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3" descr=""/>
                    <pic:cNvPicPr>
                      <a:picLocks noChangeAspect="1" noChangeArrowheads="1"/>
                    </pic:cNvPicPr>
                  </pic:nvPicPr>
                  <pic:blipFill>
                    <a:blip r:embed="rId57"/>
                    <a:stretch>
                      <a:fillRect/>
                    </a:stretch>
                  </pic:blipFill>
                  <pic:spPr bwMode="auto">
                    <a:xfrm>
                      <a:off x="0" y="0"/>
                      <a:ext cx="1487170" cy="2302510"/>
                    </a:xfrm>
                    <a:prstGeom prst="rect">
                      <a:avLst/>
                    </a:prstGeom>
                  </pic:spPr>
                </pic:pic>
              </a:graphicData>
            </a:graphic>
          </wp:inline>
        </w:drawing>
      </w:r>
    </w:p>
    <w:p>
      <w:pPr>
        <w:pStyle w:val="Podpispodrysunkiem"/>
        <w:rPr/>
      </w:pPr>
      <w:bookmarkStart w:id="280" w:name="rys511"/>
      <w:r>
        <w:rPr/>
        <w:t>Rys.5.11 Widok Klienta, wysłanie zgłoszenia, etap definicji Punktu początkowego oraz końcowego</w:t>
      </w:r>
      <w:bookmarkEnd w:id="280"/>
      <w:r>
        <w:rPr/>
        <w:t xml:space="preserve"> </w:t>
      </w:r>
    </w:p>
    <w:p>
      <w:pPr>
        <w:pStyle w:val="Normal"/>
        <w:keepNext w:val="true"/>
        <w:jc w:val="center"/>
        <w:rPr/>
      </w:pPr>
      <w:r>
        <w:rPr/>
        <w:drawing>
          <wp:inline distT="0" distB="0" distL="0" distR="0">
            <wp:extent cx="1487170" cy="2302510"/>
            <wp:effectExtent l="0" t="0" r="0" b="0"/>
            <wp:docPr id="57" name="Obraz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4" descr=""/>
                    <pic:cNvPicPr>
                      <a:picLocks noChangeAspect="1" noChangeArrowheads="1"/>
                    </pic:cNvPicPr>
                  </pic:nvPicPr>
                  <pic:blipFill>
                    <a:blip r:embed="rId58"/>
                    <a:stretch>
                      <a:fillRect/>
                    </a:stretch>
                  </pic:blipFill>
                  <pic:spPr bwMode="auto">
                    <a:xfrm>
                      <a:off x="0" y="0"/>
                      <a:ext cx="1487170" cy="2302510"/>
                    </a:xfrm>
                    <a:prstGeom prst="rect">
                      <a:avLst/>
                    </a:prstGeom>
                  </pic:spPr>
                </pic:pic>
              </a:graphicData>
            </a:graphic>
          </wp:inline>
        </w:drawing>
      </w:r>
    </w:p>
    <w:p>
      <w:pPr>
        <w:pStyle w:val="Podpispodrysunkiem"/>
        <w:rPr/>
      </w:pPr>
      <w:bookmarkStart w:id="281" w:name="rys512"/>
      <w:r>
        <w:rPr/>
        <w:t>Rys.5.12 Widok Klienta, wysłanie zgłoszenia, określenie szczegółów przejazdu</w:t>
      </w:r>
      <w:bookmarkEnd w:id="281"/>
      <w:r>
        <w:rPr/>
        <w:t xml:space="preserve">  </w:t>
      </w:r>
    </w:p>
    <w:p>
      <w:pPr>
        <w:pStyle w:val="Tretekstu"/>
        <w:rPr/>
      </w:pPr>
      <w:r>
        <w:rPr/>
        <w:t>Po wysłaniu Zgłoszenia do Kierowcy (przycisk „Submit”), ostatni dostaję komunikat, co widać na rys.5.13. Także Klient, może wejść do szczegółów Zgłoszenia, wybierając go z listy Zgłoszeń (rys.5.14) przyciskiem „Request List”. Tam widoczne określone  przez Klienta dane (rys. 5.15). Proszę zauważyć, że w danym przypadku jest widoczny przycisk „Cancel” dla anulowania otworzonego zgłoszenia.</w:t>
      </w:r>
    </w:p>
    <w:p>
      <w:pPr>
        <w:pStyle w:val="Normal"/>
        <w:keepNext w:val="true"/>
        <w:jc w:val="center"/>
        <w:rPr/>
      </w:pPr>
      <w:r>
        <w:rPr/>
        <w:drawing>
          <wp:inline distT="0" distB="0" distL="0" distR="0">
            <wp:extent cx="1487170" cy="2302510"/>
            <wp:effectExtent l="0" t="0" r="0" b="0"/>
            <wp:docPr id="58" name="Obraz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5" descr=""/>
                    <pic:cNvPicPr>
                      <a:picLocks noChangeAspect="1" noChangeArrowheads="1"/>
                    </pic:cNvPicPr>
                  </pic:nvPicPr>
                  <pic:blipFill>
                    <a:blip r:embed="rId59"/>
                    <a:stretch>
                      <a:fillRect/>
                    </a:stretch>
                  </pic:blipFill>
                  <pic:spPr bwMode="auto">
                    <a:xfrm>
                      <a:off x="0" y="0"/>
                      <a:ext cx="1487170" cy="2302510"/>
                    </a:xfrm>
                    <a:prstGeom prst="rect">
                      <a:avLst/>
                    </a:prstGeom>
                  </pic:spPr>
                </pic:pic>
              </a:graphicData>
            </a:graphic>
          </wp:inline>
        </w:drawing>
      </w:r>
    </w:p>
    <w:p>
      <w:pPr>
        <w:pStyle w:val="Podpispodrysunkiem"/>
        <w:rPr/>
      </w:pPr>
      <w:bookmarkStart w:id="282" w:name="rys513"/>
      <w:r>
        <w:rPr/>
        <w:t>Rys.5.13 Komunikacja na Widoku Kierowcy przy wysłaniu Zgłoszenia przez Klienta</w:t>
      </w:r>
      <w:bookmarkEnd w:id="282"/>
      <w:r>
        <w:rPr/>
        <w:t xml:space="preserve">  </w:t>
      </w:r>
    </w:p>
    <w:p>
      <w:pPr>
        <w:pStyle w:val="Normal"/>
        <w:keepNext w:val="true"/>
        <w:jc w:val="center"/>
        <w:rPr/>
      </w:pPr>
      <w:r>
        <w:rPr/>
        <w:drawing>
          <wp:inline distT="0" distB="0" distL="0" distR="0">
            <wp:extent cx="1487170" cy="2302510"/>
            <wp:effectExtent l="0" t="0" r="0" b="0"/>
            <wp:docPr id="59" name="Obraz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6" descr=""/>
                    <pic:cNvPicPr>
                      <a:picLocks noChangeAspect="1" noChangeArrowheads="1"/>
                    </pic:cNvPicPr>
                  </pic:nvPicPr>
                  <pic:blipFill>
                    <a:blip r:embed="rId60"/>
                    <a:stretch>
                      <a:fillRect/>
                    </a:stretch>
                  </pic:blipFill>
                  <pic:spPr bwMode="auto">
                    <a:xfrm>
                      <a:off x="0" y="0"/>
                      <a:ext cx="1487170" cy="2302510"/>
                    </a:xfrm>
                    <a:prstGeom prst="rect">
                      <a:avLst/>
                    </a:prstGeom>
                  </pic:spPr>
                </pic:pic>
              </a:graphicData>
            </a:graphic>
          </wp:inline>
        </w:drawing>
      </w:r>
    </w:p>
    <w:p>
      <w:pPr>
        <w:pStyle w:val="Podpispodrysunkiem"/>
        <w:rPr/>
      </w:pPr>
      <w:bookmarkStart w:id="283" w:name="rys514"/>
      <w:r>
        <w:rPr/>
        <w:t xml:space="preserve">Rys.5.14 Lista Zgłoszeń od Klienta  </w:t>
      </w:r>
      <w:bookmarkEnd w:id="283"/>
    </w:p>
    <w:p>
      <w:pPr>
        <w:pStyle w:val="Normal"/>
        <w:keepNext w:val="true"/>
        <w:jc w:val="center"/>
        <w:rPr/>
      </w:pPr>
      <w:r>
        <w:rPr/>
        <w:drawing>
          <wp:inline distT="0" distB="0" distL="0" distR="0">
            <wp:extent cx="1487170" cy="2302510"/>
            <wp:effectExtent l="0" t="0" r="0" b="0"/>
            <wp:docPr id="60" name="Obraz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57" descr=""/>
                    <pic:cNvPicPr>
                      <a:picLocks noChangeAspect="1" noChangeArrowheads="1"/>
                    </pic:cNvPicPr>
                  </pic:nvPicPr>
                  <pic:blipFill>
                    <a:blip r:embed="rId61"/>
                    <a:stretch>
                      <a:fillRect/>
                    </a:stretch>
                  </pic:blipFill>
                  <pic:spPr bwMode="auto">
                    <a:xfrm>
                      <a:off x="0" y="0"/>
                      <a:ext cx="1487170" cy="2302510"/>
                    </a:xfrm>
                    <a:prstGeom prst="rect">
                      <a:avLst/>
                    </a:prstGeom>
                  </pic:spPr>
                </pic:pic>
              </a:graphicData>
            </a:graphic>
          </wp:inline>
        </w:drawing>
      </w:r>
    </w:p>
    <w:p>
      <w:pPr>
        <w:pStyle w:val="Podpispodrysunkiem"/>
        <w:rPr/>
      </w:pPr>
      <w:bookmarkStart w:id="284" w:name="rys515"/>
      <w:r>
        <w:rPr/>
        <w:t xml:space="preserve">Rys.5.15 Szczegóły Zgłoszenia od Klienta, zgłoszenie w otwartym statusie </w:t>
      </w:r>
      <w:bookmarkEnd w:id="284"/>
      <w:r>
        <w:rPr/>
        <w:t xml:space="preserve"> </w:t>
      </w:r>
    </w:p>
    <w:p>
      <w:pPr>
        <w:pStyle w:val="Tretekstu"/>
        <w:rPr/>
      </w:pPr>
      <w:r>
        <w:rPr/>
        <w:t>Po kliknięciu przez Kierowcę „Request Details” w notyfikacji, pierwszy trafia do dedykowanej do Kierowcy strony szczegółów Zgłoszenia (rys.5.16). Warto zauważyć przyciski „Reject” oraz „Accept”. Po kliknięciu „Accept” przez Kierowcę, Klient dostaje notyfikację o zmianie statusu Zgłoszenia (rys.5.17).</w:t>
      </w:r>
    </w:p>
    <w:p>
      <w:pPr>
        <w:pStyle w:val="Normal"/>
        <w:keepNext w:val="true"/>
        <w:jc w:val="center"/>
        <w:rPr/>
      </w:pPr>
      <w:r>
        <w:rPr/>
        <w:drawing>
          <wp:inline distT="0" distB="0" distL="0" distR="0">
            <wp:extent cx="1487170" cy="2302510"/>
            <wp:effectExtent l="0" t="0" r="0" b="0"/>
            <wp:docPr id="61" name="Obraz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58" descr=""/>
                    <pic:cNvPicPr>
                      <a:picLocks noChangeAspect="1" noChangeArrowheads="1"/>
                    </pic:cNvPicPr>
                  </pic:nvPicPr>
                  <pic:blipFill>
                    <a:blip r:embed="rId62"/>
                    <a:stretch>
                      <a:fillRect/>
                    </a:stretch>
                  </pic:blipFill>
                  <pic:spPr bwMode="auto">
                    <a:xfrm>
                      <a:off x="0" y="0"/>
                      <a:ext cx="1487170" cy="2302510"/>
                    </a:xfrm>
                    <a:prstGeom prst="rect">
                      <a:avLst/>
                    </a:prstGeom>
                  </pic:spPr>
                </pic:pic>
              </a:graphicData>
            </a:graphic>
          </wp:inline>
        </w:drawing>
      </w:r>
    </w:p>
    <w:p>
      <w:pPr>
        <w:pStyle w:val="Podpispodrysunkiem"/>
        <w:rPr/>
      </w:pPr>
      <w:bookmarkStart w:id="285" w:name="rys516"/>
      <w:r>
        <w:rPr/>
        <w:t>Rys.5.16 Szczegóły Zgłoszenia od Klienta w modułu Kierowcy, zgłoszenie w otwartym statusie</w:t>
      </w:r>
      <w:bookmarkEnd w:id="285"/>
      <w:r>
        <w:rPr/>
        <w:t xml:space="preserve">  </w:t>
      </w:r>
    </w:p>
    <w:p>
      <w:pPr>
        <w:pStyle w:val="Normal"/>
        <w:rPr/>
      </w:pPr>
      <w:r>
        <w:rPr/>
      </w:r>
    </w:p>
    <w:p>
      <w:pPr>
        <w:pStyle w:val="Normal"/>
        <w:keepNext w:val="true"/>
        <w:jc w:val="center"/>
        <w:rPr/>
      </w:pPr>
      <w:r>
        <w:rPr/>
        <w:drawing>
          <wp:inline distT="0" distB="0" distL="0" distR="0">
            <wp:extent cx="1487170" cy="2302510"/>
            <wp:effectExtent l="0" t="0" r="0" b="0"/>
            <wp:docPr id="62" name="Obraz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59" descr=""/>
                    <pic:cNvPicPr>
                      <a:picLocks noChangeAspect="1" noChangeArrowheads="1"/>
                    </pic:cNvPicPr>
                  </pic:nvPicPr>
                  <pic:blipFill>
                    <a:blip r:embed="rId63"/>
                    <a:stretch>
                      <a:fillRect/>
                    </a:stretch>
                  </pic:blipFill>
                  <pic:spPr bwMode="auto">
                    <a:xfrm>
                      <a:off x="0" y="0"/>
                      <a:ext cx="1487170" cy="2302510"/>
                    </a:xfrm>
                    <a:prstGeom prst="rect">
                      <a:avLst/>
                    </a:prstGeom>
                  </pic:spPr>
                </pic:pic>
              </a:graphicData>
            </a:graphic>
          </wp:inline>
        </w:drawing>
      </w:r>
    </w:p>
    <w:p>
      <w:pPr>
        <w:pStyle w:val="Podpispodrysunkiem"/>
        <w:rPr/>
      </w:pPr>
      <w:bookmarkStart w:id="286" w:name="rys517"/>
      <w:r>
        <w:rPr/>
        <w:t>Rys.5.17 Komunikat na widoku Klienta przy akceptacji przez Kierowcę złożonego Zgłoszenia</w:t>
      </w:r>
      <w:bookmarkEnd w:id="286"/>
      <w:r>
        <w:rPr/>
        <w:t xml:space="preserve">   </w:t>
      </w:r>
    </w:p>
    <w:p>
      <w:pPr>
        <w:pStyle w:val="Tretekstu"/>
        <w:rPr/>
      </w:pPr>
      <w:r>
        <w:rPr/>
        <w:t>W szczegółach danego Zgłoszenia i Klient, i Kierowca widzą inny status Zgłoszenia oraz brak możliwości jego zmiany (rys. 5.18).</w:t>
      </w:r>
    </w:p>
    <w:p>
      <w:pPr>
        <w:pStyle w:val="Tretekstu"/>
        <w:rPr/>
      </w:pPr>
      <w:r>
        <w:rPr/>
        <w:tab/>
        <w:tab/>
        <w:tab/>
        <w:tab/>
        <w:tab/>
        <w:t xml:space="preserve">   </w:t>
      </w:r>
      <w:r>
        <w:rPr/>
        <w:drawing>
          <wp:inline distT="0" distB="0" distL="0" distR="0">
            <wp:extent cx="1487170" cy="2302510"/>
            <wp:effectExtent l="0" t="0" r="0" b="0"/>
            <wp:docPr id="63" name="Obraz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0" descr=""/>
                    <pic:cNvPicPr>
                      <a:picLocks noChangeAspect="1" noChangeArrowheads="1"/>
                    </pic:cNvPicPr>
                  </pic:nvPicPr>
                  <pic:blipFill>
                    <a:blip r:embed="rId64"/>
                    <a:stretch>
                      <a:fillRect/>
                    </a:stretch>
                  </pic:blipFill>
                  <pic:spPr bwMode="auto">
                    <a:xfrm>
                      <a:off x="0" y="0"/>
                      <a:ext cx="1487170" cy="2302510"/>
                    </a:xfrm>
                    <a:prstGeom prst="rect">
                      <a:avLst/>
                    </a:prstGeom>
                  </pic:spPr>
                </pic:pic>
              </a:graphicData>
            </a:graphic>
          </wp:inline>
        </w:drawing>
      </w:r>
    </w:p>
    <w:p>
      <w:pPr>
        <w:pStyle w:val="Tretekstu"/>
        <w:rPr/>
      </w:pPr>
      <w:bookmarkStart w:id="287" w:name="rys518"/>
      <w:r>
        <w:rPr/>
        <w:t>Rys.5.18 Widok szczegółów Zgłoszenia  przy jego akceptacji  przez Kierowcę</w:t>
      </w:r>
      <w:bookmarkEnd w:id="287"/>
    </w:p>
    <w:p>
      <w:pPr>
        <w:pStyle w:val="Tretekstu"/>
        <w:rPr/>
      </w:pPr>
      <w:r>
        <w:rPr/>
      </w:r>
    </w:p>
    <w:p>
      <w:pPr>
        <w:pStyle w:val="Tretekstu"/>
        <w:rPr/>
      </w:pPr>
      <w:r>
        <w:rPr/>
        <w:t>Zalogujemy się do aplikacji jako inny Klient (rys. 5.19). Dodamy nowe Punkty przejazdu do tego samego Kierowcy (rys.5.20) oraz szczegóły przejazdu (rys.5.21).</w:t>
      </w:r>
    </w:p>
    <w:p>
      <w:pPr>
        <w:pStyle w:val="Normal"/>
        <w:keepNext w:val="true"/>
        <w:jc w:val="center"/>
        <w:rPr/>
      </w:pPr>
      <w:r>
        <w:rPr/>
        <w:drawing>
          <wp:inline distT="0" distB="0" distL="0" distR="0">
            <wp:extent cx="1487170" cy="2302510"/>
            <wp:effectExtent l="0" t="0" r="0" b="0"/>
            <wp:docPr id="64" name="Obraz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1" descr=""/>
                    <pic:cNvPicPr>
                      <a:picLocks noChangeAspect="1" noChangeArrowheads="1"/>
                    </pic:cNvPicPr>
                  </pic:nvPicPr>
                  <pic:blipFill>
                    <a:blip r:embed="rId65"/>
                    <a:stretch>
                      <a:fillRect/>
                    </a:stretch>
                  </pic:blipFill>
                  <pic:spPr bwMode="auto">
                    <a:xfrm>
                      <a:off x="0" y="0"/>
                      <a:ext cx="1487170" cy="2302510"/>
                    </a:xfrm>
                    <a:prstGeom prst="rect">
                      <a:avLst/>
                    </a:prstGeom>
                  </pic:spPr>
                </pic:pic>
              </a:graphicData>
            </a:graphic>
          </wp:inline>
        </w:drawing>
      </w:r>
    </w:p>
    <w:p>
      <w:pPr>
        <w:pStyle w:val="Normal"/>
        <w:jc w:val="center"/>
        <w:rPr/>
      </w:pPr>
      <w:bookmarkStart w:id="288" w:name="rys519"/>
      <w:r>
        <w:rPr/>
        <w:t xml:space="preserve">Rys.5.19 Logowanie nowego Klienta  </w:t>
      </w:r>
      <w:bookmarkEnd w:id="288"/>
    </w:p>
    <w:p>
      <w:pPr>
        <w:pStyle w:val="Normal"/>
        <w:jc w:val="center"/>
        <w:rPr/>
      </w:pPr>
      <w:r>
        <w:rPr/>
        <w:drawing>
          <wp:inline distT="0" distB="0" distL="0" distR="0">
            <wp:extent cx="1487170" cy="2302510"/>
            <wp:effectExtent l="0" t="0" r="0" b="0"/>
            <wp:docPr id="65" name="Obraz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2" descr=""/>
                    <pic:cNvPicPr>
                      <a:picLocks noChangeAspect="1" noChangeArrowheads="1"/>
                    </pic:cNvPicPr>
                  </pic:nvPicPr>
                  <pic:blipFill>
                    <a:blip r:embed="rId66"/>
                    <a:stretch>
                      <a:fillRect/>
                    </a:stretch>
                  </pic:blipFill>
                  <pic:spPr bwMode="auto">
                    <a:xfrm>
                      <a:off x="0" y="0"/>
                      <a:ext cx="1487170" cy="2302510"/>
                    </a:xfrm>
                    <a:prstGeom prst="rect">
                      <a:avLst/>
                    </a:prstGeom>
                  </pic:spPr>
                </pic:pic>
              </a:graphicData>
            </a:graphic>
          </wp:inline>
        </w:drawing>
      </w:r>
    </w:p>
    <w:p>
      <w:pPr>
        <w:pStyle w:val="Normal"/>
        <w:jc w:val="center"/>
        <w:rPr/>
      </w:pPr>
      <w:bookmarkStart w:id="289" w:name="rys520"/>
      <w:r>
        <w:rPr/>
        <w:t xml:space="preserve">Rys.5.20 Definicja punktów Zgłoszenia przez innego Klienta  </w:t>
      </w:r>
      <w:bookmarkEnd w:id="289"/>
    </w:p>
    <w:p>
      <w:pPr>
        <w:pStyle w:val="Normal"/>
        <w:keepNext w:val="true"/>
        <w:jc w:val="center"/>
        <w:rPr/>
      </w:pPr>
      <w:r>
        <w:rPr/>
        <w:drawing>
          <wp:inline distT="0" distB="0" distL="0" distR="0">
            <wp:extent cx="1487170" cy="2302510"/>
            <wp:effectExtent l="0" t="0" r="0" b="0"/>
            <wp:docPr id="66" name="Obraz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3" descr=""/>
                    <pic:cNvPicPr>
                      <a:picLocks noChangeAspect="1" noChangeArrowheads="1"/>
                    </pic:cNvPicPr>
                  </pic:nvPicPr>
                  <pic:blipFill>
                    <a:blip r:embed="rId67"/>
                    <a:stretch>
                      <a:fillRect/>
                    </a:stretch>
                  </pic:blipFill>
                  <pic:spPr bwMode="auto">
                    <a:xfrm>
                      <a:off x="0" y="0"/>
                      <a:ext cx="1487170" cy="2302510"/>
                    </a:xfrm>
                    <a:prstGeom prst="rect">
                      <a:avLst/>
                    </a:prstGeom>
                  </pic:spPr>
                </pic:pic>
              </a:graphicData>
            </a:graphic>
          </wp:inline>
        </w:drawing>
      </w:r>
    </w:p>
    <w:p>
      <w:pPr>
        <w:pStyle w:val="Podpispodrysunkiem"/>
        <w:rPr/>
      </w:pPr>
      <w:bookmarkStart w:id="290" w:name="rys521"/>
      <w:r>
        <w:rPr/>
        <w:t xml:space="preserve">Rys.5.21 Definicja szczegółów przejazdu Zgłoszenia przez innego Klienta  </w:t>
      </w:r>
      <w:bookmarkEnd w:id="290"/>
    </w:p>
    <w:p>
      <w:pPr>
        <w:pStyle w:val="Tretekstu"/>
        <w:rPr/>
      </w:pPr>
      <w:r>
        <w:rPr/>
        <w:t>Po wycofaniu danego Zgłoszenia przez Kierowcę, tak samo można zauważyć komunikat u Klienta o zmianie statusu  (rys. 5.22) oraz nowy status z brakiem jego zmiany w szczegółach Zgłoszenia (rys.5.23).</w:t>
      </w:r>
    </w:p>
    <w:p>
      <w:pPr>
        <w:pStyle w:val="Normal"/>
        <w:jc w:val="center"/>
        <w:rPr/>
      </w:pPr>
      <w:r>
        <w:rPr/>
        <w:drawing>
          <wp:inline distT="0" distB="0" distL="0" distR="0">
            <wp:extent cx="1487170" cy="2302510"/>
            <wp:effectExtent l="0" t="0" r="0" b="0"/>
            <wp:docPr id="67"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4" descr=""/>
                    <pic:cNvPicPr>
                      <a:picLocks noChangeAspect="1" noChangeArrowheads="1"/>
                    </pic:cNvPicPr>
                  </pic:nvPicPr>
                  <pic:blipFill>
                    <a:blip r:embed="rId68"/>
                    <a:stretch>
                      <a:fillRect/>
                    </a:stretch>
                  </pic:blipFill>
                  <pic:spPr bwMode="auto">
                    <a:xfrm>
                      <a:off x="0" y="0"/>
                      <a:ext cx="1487170" cy="2302510"/>
                    </a:xfrm>
                    <a:prstGeom prst="rect">
                      <a:avLst/>
                    </a:prstGeom>
                  </pic:spPr>
                </pic:pic>
              </a:graphicData>
            </a:graphic>
          </wp:inline>
        </w:drawing>
      </w:r>
    </w:p>
    <w:p>
      <w:pPr>
        <w:pStyle w:val="Normal"/>
        <w:jc w:val="center"/>
        <w:rPr/>
      </w:pPr>
      <w:bookmarkStart w:id="291" w:name="rys522"/>
      <w:r>
        <w:rPr/>
        <w:t>Rys.5.22 Komunikat na ekranie innego Klienta przy wycofaniu Zgłoszenia przez Kierowcę</w:t>
      </w:r>
      <w:bookmarkEnd w:id="291"/>
      <w:r>
        <w:rPr/>
        <w:t xml:space="preserve">  </w:t>
      </w:r>
    </w:p>
    <w:p>
      <w:pPr>
        <w:pStyle w:val="Normal"/>
        <w:keepNext w:val="true"/>
        <w:jc w:val="center"/>
        <w:rPr/>
      </w:pPr>
      <w:r>
        <w:rPr/>
        <w:drawing>
          <wp:inline distT="0" distB="0" distL="0" distR="0">
            <wp:extent cx="1487170" cy="2302510"/>
            <wp:effectExtent l="0" t="0" r="0" b="0"/>
            <wp:docPr id="68" name="Obraz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5" descr=""/>
                    <pic:cNvPicPr>
                      <a:picLocks noChangeAspect="1" noChangeArrowheads="1"/>
                    </pic:cNvPicPr>
                  </pic:nvPicPr>
                  <pic:blipFill>
                    <a:blip r:embed="rId69"/>
                    <a:stretch>
                      <a:fillRect/>
                    </a:stretch>
                  </pic:blipFill>
                  <pic:spPr bwMode="auto">
                    <a:xfrm>
                      <a:off x="0" y="0"/>
                      <a:ext cx="1487170" cy="2302510"/>
                    </a:xfrm>
                    <a:prstGeom prst="rect">
                      <a:avLst/>
                    </a:prstGeom>
                  </pic:spPr>
                </pic:pic>
              </a:graphicData>
            </a:graphic>
          </wp:inline>
        </w:drawing>
      </w:r>
    </w:p>
    <w:p>
      <w:pPr>
        <w:pStyle w:val="Podpispodrysunkiem"/>
        <w:rPr/>
      </w:pPr>
      <w:bookmarkStart w:id="292" w:name="rys523"/>
      <w:r>
        <w:rPr/>
        <w:t>Rys.5.23 Szczegóły Zgłoszenia przy jego wycofaniu  przez Kierowcę</w:t>
      </w:r>
      <w:bookmarkEnd w:id="292"/>
      <w:r>
        <w:rPr/>
        <w:t xml:space="preserve"> </w:t>
      </w:r>
    </w:p>
    <w:p>
      <w:pPr>
        <w:pStyle w:val="Tretekstu"/>
        <w:rPr/>
      </w:pPr>
      <w:r>
        <w:rPr/>
        <w:t xml:space="preserve">Dla testowania możliwości anulowania Zgłoszenia przez Klienta, zalogujemy się jako trzeci Klient (rys.5.24), powtórzymy kroki z definicją punktów dla Zgłoszenia (rys.5.25) oraz jego wysłania wraz ze szczegółami przejazdu (rys.5.26). Po wejściu na stronę Zgłoszenia, Klient anuluje  Zgłoszenie. Po danej akcji, szczegóły Zgłoszenia wyświetlają zmiany statusu (tak samo, jak w poprzednich przypadkach, widoczny jest brak jego modyfikacji; rys. 5.27), oraz Kierowca dostaje powiadomienie, że Klient anulował dane Zgłoszenie (rys. 5.28). </w:t>
      </w:r>
    </w:p>
    <w:p>
      <w:pPr>
        <w:pStyle w:val="Tretekstu"/>
        <w:rPr/>
      </w:pPr>
      <w:r>
        <w:rPr/>
        <w:t>Przejrzymy się  przypadku podróży oraz realizacji obsługi Zgłoszeń przy przejeździe (zwalnianie miejsc oraz bagażu przy osiągnięciu Punktu docelowego danego Zgłoszenia). W dany moment nasz Kierowca ma jedno zaakceptowane Zgłoszenie oraz zdefiniowaną Trasę. On naciska „Start Route” dla rozpoczęcia jazdy oraz wyrusza w drogę. Widok jest aktualizowany (przycisk „Start Route” zamienia się na „Finish Route”, co oznacza zakończenie przejazdu, także nie ma możliwości definicji nowej Trasy; rys.5.29).</w:t>
      </w:r>
    </w:p>
    <w:p>
      <w:pPr>
        <w:pStyle w:val="Normal"/>
        <w:keepNext w:val="true"/>
        <w:jc w:val="center"/>
        <w:rPr/>
      </w:pPr>
      <w:r>
        <w:rPr/>
        <w:drawing>
          <wp:inline distT="0" distB="0" distL="0" distR="0">
            <wp:extent cx="1487170" cy="2302510"/>
            <wp:effectExtent l="0" t="0" r="0" b="0"/>
            <wp:docPr id="69" name="Obraz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93" descr=""/>
                    <pic:cNvPicPr>
                      <a:picLocks noChangeAspect="1" noChangeArrowheads="1"/>
                    </pic:cNvPicPr>
                  </pic:nvPicPr>
                  <pic:blipFill>
                    <a:blip r:embed="rId70"/>
                    <a:stretch>
                      <a:fillRect/>
                    </a:stretch>
                  </pic:blipFill>
                  <pic:spPr bwMode="auto">
                    <a:xfrm>
                      <a:off x="0" y="0"/>
                      <a:ext cx="1487170" cy="2302510"/>
                    </a:xfrm>
                    <a:prstGeom prst="rect">
                      <a:avLst/>
                    </a:prstGeom>
                  </pic:spPr>
                </pic:pic>
              </a:graphicData>
            </a:graphic>
          </wp:inline>
        </w:drawing>
      </w:r>
    </w:p>
    <w:p>
      <w:pPr>
        <w:pStyle w:val="Normal"/>
        <w:jc w:val="center"/>
        <w:rPr/>
      </w:pPr>
      <w:bookmarkStart w:id="293" w:name="rys524"/>
      <w:r>
        <w:rPr/>
        <w:t xml:space="preserve">Rys.5.24 Logowanie trzeciego Klienta </w:t>
      </w:r>
      <w:bookmarkEnd w:id="293"/>
      <w:r>
        <w:rPr/>
        <w:t xml:space="preserve"> </w:t>
      </w:r>
    </w:p>
    <w:p>
      <w:pPr>
        <w:pStyle w:val="Normal"/>
        <w:keepNext w:val="true"/>
        <w:jc w:val="center"/>
        <w:rPr/>
      </w:pPr>
      <w:r>
        <w:rPr/>
        <w:drawing>
          <wp:inline distT="0" distB="0" distL="0" distR="0">
            <wp:extent cx="1487170" cy="2302510"/>
            <wp:effectExtent l="0" t="0" r="0" b="0"/>
            <wp:docPr id="70" name="Obraz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67" descr=""/>
                    <pic:cNvPicPr>
                      <a:picLocks noChangeAspect="1" noChangeArrowheads="1"/>
                    </pic:cNvPicPr>
                  </pic:nvPicPr>
                  <pic:blipFill>
                    <a:blip r:embed="rId71"/>
                    <a:stretch>
                      <a:fillRect/>
                    </a:stretch>
                  </pic:blipFill>
                  <pic:spPr bwMode="auto">
                    <a:xfrm>
                      <a:off x="0" y="0"/>
                      <a:ext cx="1487170" cy="2302510"/>
                    </a:xfrm>
                    <a:prstGeom prst="rect">
                      <a:avLst/>
                    </a:prstGeom>
                  </pic:spPr>
                </pic:pic>
              </a:graphicData>
            </a:graphic>
          </wp:inline>
        </w:drawing>
      </w:r>
    </w:p>
    <w:p>
      <w:pPr>
        <w:pStyle w:val="Podpispodrysunkiem"/>
        <w:rPr/>
      </w:pPr>
      <w:bookmarkStart w:id="294" w:name="rys525"/>
      <w:r>
        <w:rPr/>
        <w:t xml:space="preserve">Rys.5.25 Określenie punktów Zgłoszenia przez trzeciego Klienta </w:t>
      </w:r>
      <w:bookmarkEnd w:id="294"/>
    </w:p>
    <w:p>
      <w:pPr>
        <w:pStyle w:val="Normal"/>
        <w:keepNext w:val="true"/>
        <w:jc w:val="center"/>
        <w:rPr/>
      </w:pPr>
      <w:r>
        <w:rPr/>
        <w:drawing>
          <wp:inline distT="0" distB="0" distL="0" distR="0">
            <wp:extent cx="1487170" cy="2302510"/>
            <wp:effectExtent l="0" t="0" r="0" b="0"/>
            <wp:docPr id="71" name="Obraz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68" descr=""/>
                    <pic:cNvPicPr>
                      <a:picLocks noChangeAspect="1" noChangeArrowheads="1"/>
                    </pic:cNvPicPr>
                  </pic:nvPicPr>
                  <pic:blipFill>
                    <a:blip r:embed="rId72"/>
                    <a:stretch>
                      <a:fillRect/>
                    </a:stretch>
                  </pic:blipFill>
                  <pic:spPr bwMode="auto">
                    <a:xfrm>
                      <a:off x="0" y="0"/>
                      <a:ext cx="1487170" cy="2302510"/>
                    </a:xfrm>
                    <a:prstGeom prst="rect">
                      <a:avLst/>
                    </a:prstGeom>
                  </pic:spPr>
                </pic:pic>
              </a:graphicData>
            </a:graphic>
          </wp:inline>
        </w:drawing>
      </w:r>
    </w:p>
    <w:p>
      <w:pPr>
        <w:pStyle w:val="Podpispodrysunkiem"/>
        <w:rPr/>
      </w:pPr>
      <w:bookmarkStart w:id="295" w:name="rys526"/>
      <w:r>
        <w:rPr/>
        <w:t xml:space="preserve">Rys.5.26 Specyfikacja szczegółów przejazdu dla Zgłoszenia przez trzeciego Klienta </w:t>
      </w:r>
      <w:bookmarkEnd w:id="295"/>
    </w:p>
    <w:p>
      <w:pPr>
        <w:pStyle w:val="Tretekstu"/>
        <w:rPr/>
      </w:pPr>
      <w:r>
        <w:rPr/>
        <w:t xml:space="preserve"> </w:t>
      </w:r>
    </w:p>
    <w:p>
      <w:pPr>
        <w:pStyle w:val="Normal"/>
        <w:keepNext w:val="true"/>
        <w:jc w:val="center"/>
        <w:rPr/>
      </w:pPr>
      <w:r>
        <w:rPr/>
        <w:drawing>
          <wp:inline distT="0" distB="0" distL="0" distR="0">
            <wp:extent cx="1487170" cy="2302510"/>
            <wp:effectExtent l="0" t="0" r="0" b="0"/>
            <wp:docPr id="72"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69" descr=""/>
                    <pic:cNvPicPr>
                      <a:picLocks noChangeAspect="1" noChangeArrowheads="1"/>
                    </pic:cNvPicPr>
                  </pic:nvPicPr>
                  <pic:blipFill>
                    <a:blip r:embed="rId73"/>
                    <a:stretch>
                      <a:fillRect/>
                    </a:stretch>
                  </pic:blipFill>
                  <pic:spPr bwMode="auto">
                    <a:xfrm>
                      <a:off x="0" y="0"/>
                      <a:ext cx="1487170" cy="2302510"/>
                    </a:xfrm>
                    <a:prstGeom prst="rect">
                      <a:avLst/>
                    </a:prstGeom>
                  </pic:spPr>
                </pic:pic>
              </a:graphicData>
            </a:graphic>
          </wp:inline>
        </w:drawing>
      </w:r>
    </w:p>
    <w:p>
      <w:pPr>
        <w:pStyle w:val="Podpispodrysunkiem"/>
        <w:rPr/>
      </w:pPr>
      <w:bookmarkStart w:id="296" w:name="rys527"/>
      <w:r>
        <w:rPr/>
        <w:t>Rys.5.27 Szczegóły Zgłoszenia po jego anulowaniu przez Klienta</w:t>
      </w:r>
      <w:bookmarkEnd w:id="296"/>
      <w:r>
        <w:rPr/>
        <w:t xml:space="preserve"> </w:t>
      </w:r>
    </w:p>
    <w:p>
      <w:pPr>
        <w:pStyle w:val="Normal"/>
        <w:keepNext w:val="true"/>
        <w:jc w:val="center"/>
        <w:rPr/>
      </w:pPr>
      <w:r>
        <w:rPr/>
        <w:drawing>
          <wp:inline distT="0" distB="0" distL="0" distR="0">
            <wp:extent cx="1487170" cy="2302510"/>
            <wp:effectExtent l="0" t="0" r="0" b="0"/>
            <wp:docPr id="73" name="Obraz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70" descr=""/>
                    <pic:cNvPicPr>
                      <a:picLocks noChangeAspect="1" noChangeArrowheads="1"/>
                    </pic:cNvPicPr>
                  </pic:nvPicPr>
                  <pic:blipFill>
                    <a:blip r:embed="rId74"/>
                    <a:stretch>
                      <a:fillRect/>
                    </a:stretch>
                  </pic:blipFill>
                  <pic:spPr bwMode="auto">
                    <a:xfrm>
                      <a:off x="0" y="0"/>
                      <a:ext cx="1487170" cy="2302510"/>
                    </a:xfrm>
                    <a:prstGeom prst="rect">
                      <a:avLst/>
                    </a:prstGeom>
                  </pic:spPr>
                </pic:pic>
              </a:graphicData>
            </a:graphic>
          </wp:inline>
        </w:drawing>
      </w:r>
    </w:p>
    <w:p>
      <w:pPr>
        <w:pStyle w:val="Podpispodrysunkiem"/>
        <w:rPr/>
      </w:pPr>
      <w:bookmarkStart w:id="297" w:name="rys528"/>
      <w:r>
        <w:rPr/>
        <w:t>Rys.5.28 Komunikat na ekranie Kierowcy przy anulowaniu Zgłoszenia przez Klienta</w:t>
      </w:r>
      <w:bookmarkEnd w:id="297"/>
      <w:r>
        <w:rPr/>
        <w:t xml:space="preserve"> </w:t>
      </w:r>
    </w:p>
    <w:p>
      <w:pPr>
        <w:pStyle w:val="Tretekstu"/>
        <w:rPr/>
      </w:pPr>
      <w:r>
        <w:rPr/>
        <w:t>Po osiągnięciu Punktu początkowego zaakceptowanego Zgłoszenia i Klient, i Kierowca dostają powiadomienia (rys.5.30,5.31).</w:t>
      </w:r>
    </w:p>
    <w:p>
      <w:pPr>
        <w:pStyle w:val="Normal"/>
        <w:keepNext w:val="true"/>
        <w:jc w:val="center"/>
        <w:rPr/>
      </w:pPr>
      <w:r>
        <w:rPr/>
        <w:drawing>
          <wp:inline distT="0" distB="0" distL="0" distR="0">
            <wp:extent cx="1487170" cy="2302510"/>
            <wp:effectExtent l="0" t="0" r="0" b="0"/>
            <wp:docPr id="74" name="Obraz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71" descr=""/>
                    <pic:cNvPicPr>
                      <a:picLocks noChangeAspect="1" noChangeArrowheads="1"/>
                    </pic:cNvPicPr>
                  </pic:nvPicPr>
                  <pic:blipFill>
                    <a:blip r:embed="rId75"/>
                    <a:stretch>
                      <a:fillRect/>
                    </a:stretch>
                  </pic:blipFill>
                  <pic:spPr bwMode="auto">
                    <a:xfrm>
                      <a:off x="0" y="0"/>
                      <a:ext cx="1487170" cy="2302510"/>
                    </a:xfrm>
                    <a:prstGeom prst="rect">
                      <a:avLst/>
                    </a:prstGeom>
                  </pic:spPr>
                </pic:pic>
              </a:graphicData>
            </a:graphic>
          </wp:inline>
        </w:drawing>
      </w:r>
    </w:p>
    <w:p>
      <w:pPr>
        <w:pStyle w:val="Podpispodrysunkiem"/>
        <w:rPr/>
      </w:pPr>
      <w:bookmarkStart w:id="298" w:name="rys529"/>
      <w:r>
        <w:rPr/>
        <w:t xml:space="preserve">Rys.5.29 Rozpoczęcie przejazdu przez Kierowcę </w:t>
      </w:r>
      <w:bookmarkEnd w:id="298"/>
    </w:p>
    <w:p>
      <w:pPr>
        <w:pStyle w:val="Tretekstu"/>
        <w:rPr/>
      </w:pPr>
      <w:r>
        <w:rPr/>
      </w:r>
    </w:p>
    <w:p>
      <w:pPr>
        <w:pStyle w:val="Normal"/>
        <w:keepNext w:val="true"/>
        <w:jc w:val="center"/>
        <w:rPr/>
      </w:pPr>
      <w:r>
        <w:rPr/>
        <w:drawing>
          <wp:inline distT="0" distB="0" distL="0" distR="0">
            <wp:extent cx="1487170" cy="2302510"/>
            <wp:effectExtent l="0" t="0" r="0" b="0"/>
            <wp:docPr id="75" name="Obraz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72" descr=""/>
                    <pic:cNvPicPr>
                      <a:picLocks noChangeAspect="1" noChangeArrowheads="1"/>
                    </pic:cNvPicPr>
                  </pic:nvPicPr>
                  <pic:blipFill>
                    <a:blip r:embed="rId76"/>
                    <a:stretch>
                      <a:fillRect/>
                    </a:stretch>
                  </pic:blipFill>
                  <pic:spPr bwMode="auto">
                    <a:xfrm>
                      <a:off x="0" y="0"/>
                      <a:ext cx="1487170" cy="2302510"/>
                    </a:xfrm>
                    <a:prstGeom prst="rect">
                      <a:avLst/>
                    </a:prstGeom>
                  </pic:spPr>
                </pic:pic>
              </a:graphicData>
            </a:graphic>
          </wp:inline>
        </w:drawing>
      </w:r>
    </w:p>
    <w:p>
      <w:pPr>
        <w:pStyle w:val="Podpispodrysunkiem"/>
        <w:rPr/>
      </w:pPr>
      <w:bookmarkStart w:id="299" w:name="rys530"/>
      <w:r>
        <w:rPr/>
        <w:t>Rys.5.30 Powiadomienie na ekranie Klienta, kiedy Kierowca osiąga Punkt startowy Zgłoszenia</w:t>
      </w:r>
      <w:bookmarkEnd w:id="299"/>
      <w:r>
        <w:rPr/>
        <w:t xml:space="preserve"> </w:t>
      </w:r>
    </w:p>
    <w:p>
      <w:pPr>
        <w:pStyle w:val="Normal"/>
        <w:keepNext w:val="true"/>
        <w:jc w:val="center"/>
        <w:rPr/>
      </w:pPr>
      <w:r>
        <w:rPr/>
        <w:drawing>
          <wp:inline distT="0" distB="0" distL="0" distR="0">
            <wp:extent cx="1487170" cy="2302510"/>
            <wp:effectExtent l="0" t="0" r="0" b="0"/>
            <wp:docPr id="76" name="Obraz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73" descr=""/>
                    <pic:cNvPicPr>
                      <a:picLocks noChangeAspect="1" noChangeArrowheads="1"/>
                    </pic:cNvPicPr>
                  </pic:nvPicPr>
                  <pic:blipFill>
                    <a:blip r:embed="rId77"/>
                    <a:stretch>
                      <a:fillRect/>
                    </a:stretch>
                  </pic:blipFill>
                  <pic:spPr bwMode="auto">
                    <a:xfrm>
                      <a:off x="0" y="0"/>
                      <a:ext cx="1487170" cy="2302510"/>
                    </a:xfrm>
                    <a:prstGeom prst="rect">
                      <a:avLst/>
                    </a:prstGeom>
                  </pic:spPr>
                </pic:pic>
              </a:graphicData>
            </a:graphic>
          </wp:inline>
        </w:drawing>
      </w:r>
    </w:p>
    <w:p>
      <w:pPr>
        <w:pStyle w:val="Podpispodrysunkiem"/>
        <w:rPr/>
      </w:pPr>
      <w:bookmarkStart w:id="300" w:name="rys531"/>
      <w:r>
        <w:rPr/>
        <w:t>Rys.5.31 Powiadomienie na ekranie Kierowcy przy osiągnięciu Punktu startowego Zgłoszenia</w:t>
      </w:r>
      <w:bookmarkEnd w:id="300"/>
      <w:r>
        <w:rPr/>
        <w:t xml:space="preserve"> </w:t>
      </w:r>
    </w:p>
    <w:p>
      <w:pPr>
        <w:pStyle w:val="Tretekstu"/>
        <w:rPr/>
      </w:pPr>
      <w:r>
        <w:rPr/>
        <w:t>Dalej w przebiegu przejazdu, kiedy Punkt końcowy Zgłoszenia jest osiągnięty przez Kierowcę, Punkty Zgłoszenia są usuwane z trasy, wraz z aktualizacją szczegółów autobusu (zwolnione są miejsca oraz bagaż), co jest widoczne na rys. 5.32-5.33.</w:t>
      </w:r>
    </w:p>
    <w:p>
      <w:pPr>
        <w:pStyle w:val="Normal"/>
        <w:keepNext w:val="true"/>
        <w:jc w:val="center"/>
        <w:rPr/>
      </w:pPr>
      <w:r>
        <w:rPr/>
        <w:drawing>
          <wp:inline distT="0" distB="0" distL="0" distR="0">
            <wp:extent cx="1487170" cy="2302510"/>
            <wp:effectExtent l="0" t="0" r="0" b="0"/>
            <wp:docPr id="77" name="Obraz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74" descr=""/>
                    <pic:cNvPicPr>
                      <a:picLocks noChangeAspect="1" noChangeArrowheads="1"/>
                    </pic:cNvPicPr>
                  </pic:nvPicPr>
                  <pic:blipFill>
                    <a:blip r:embed="rId78"/>
                    <a:stretch>
                      <a:fillRect/>
                    </a:stretch>
                  </pic:blipFill>
                  <pic:spPr bwMode="auto">
                    <a:xfrm>
                      <a:off x="0" y="0"/>
                      <a:ext cx="1487170" cy="2302510"/>
                    </a:xfrm>
                    <a:prstGeom prst="rect">
                      <a:avLst/>
                    </a:prstGeom>
                  </pic:spPr>
                </pic:pic>
              </a:graphicData>
            </a:graphic>
          </wp:inline>
        </w:drawing>
      </w:r>
    </w:p>
    <w:p>
      <w:pPr>
        <w:pStyle w:val="Podpispodrysunkiem"/>
        <w:rPr/>
      </w:pPr>
      <w:bookmarkStart w:id="301" w:name="rys532"/>
      <w:r>
        <w:rPr/>
        <w:t>Rys.5.32 Aktualizacja szczegółów Autobusu oraz Trasy po osiągnięciu Punktu końcowego zaakceptowanego Zgłoszenia na widoku Kierowcy</w:t>
      </w:r>
      <w:bookmarkEnd w:id="301"/>
    </w:p>
    <w:p>
      <w:pPr>
        <w:pStyle w:val="Tretekstu"/>
        <w:rPr/>
      </w:pPr>
      <w:r>
        <w:rPr/>
      </w:r>
    </w:p>
    <w:p>
      <w:pPr>
        <w:pStyle w:val="Normal"/>
        <w:keepNext w:val="true"/>
        <w:jc w:val="center"/>
        <w:rPr/>
      </w:pPr>
      <w:r>
        <w:rPr/>
        <w:drawing>
          <wp:inline distT="0" distB="0" distL="0" distR="0">
            <wp:extent cx="1487170" cy="2302510"/>
            <wp:effectExtent l="0" t="0" r="0" b="0"/>
            <wp:docPr id="78" name="Obraz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75" descr=""/>
                    <pic:cNvPicPr>
                      <a:picLocks noChangeAspect="1" noChangeArrowheads="1"/>
                    </pic:cNvPicPr>
                  </pic:nvPicPr>
                  <pic:blipFill>
                    <a:blip r:embed="rId79"/>
                    <a:stretch>
                      <a:fillRect/>
                    </a:stretch>
                  </pic:blipFill>
                  <pic:spPr bwMode="auto">
                    <a:xfrm>
                      <a:off x="0" y="0"/>
                      <a:ext cx="1487170" cy="2302510"/>
                    </a:xfrm>
                    <a:prstGeom prst="rect">
                      <a:avLst/>
                    </a:prstGeom>
                  </pic:spPr>
                </pic:pic>
              </a:graphicData>
            </a:graphic>
          </wp:inline>
        </w:drawing>
      </w:r>
    </w:p>
    <w:p>
      <w:pPr>
        <w:pStyle w:val="Podpispodrysunkiem"/>
        <w:rPr/>
      </w:pPr>
      <w:bookmarkStart w:id="302" w:name="rys533"/>
      <w:r>
        <w:rPr/>
        <w:t>Rys.5.33 Aktualizacja szczegółów Autobusu  po osiągnięciu Punktu końcowego zaakceptowanego Zgłoszenia przez Kierowcę na widoku Klienta</w:t>
      </w:r>
      <w:bookmarkEnd w:id="302"/>
      <w:r>
        <w:rPr/>
        <w:t xml:space="preserve"> </w:t>
      </w:r>
    </w:p>
    <w:p>
      <w:pPr>
        <w:pStyle w:val="Tretekstu"/>
        <w:rPr/>
      </w:pPr>
      <w:r>
        <w:rPr/>
        <w:t>Po osiągnięciu końcu Trasy, Kierowca naciska przycisk „Finish Route”, po czym Trasa oznakowana jest jako ukończona, jest archiwizowana, a widok mapy jest oczyszczany (rys.5.34). Proszę też zauważyć, że przywrócone są w tym momencie zostają przyciski „Add New Route” oraz „Add Route from history”.</w:t>
      </w:r>
    </w:p>
    <w:p>
      <w:pPr>
        <w:pStyle w:val="Normal"/>
        <w:keepNext w:val="true"/>
        <w:jc w:val="center"/>
        <w:rPr/>
      </w:pPr>
      <w:r>
        <w:rPr/>
        <w:drawing>
          <wp:inline distT="0" distB="0" distL="0" distR="0">
            <wp:extent cx="1487170" cy="2302510"/>
            <wp:effectExtent l="0" t="0" r="0" b="0"/>
            <wp:docPr id="79" name="Obraz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76" descr=""/>
                    <pic:cNvPicPr>
                      <a:picLocks noChangeAspect="1" noChangeArrowheads="1"/>
                    </pic:cNvPicPr>
                  </pic:nvPicPr>
                  <pic:blipFill>
                    <a:blip r:embed="rId80"/>
                    <a:stretch>
                      <a:fillRect/>
                    </a:stretch>
                  </pic:blipFill>
                  <pic:spPr bwMode="auto">
                    <a:xfrm>
                      <a:off x="0" y="0"/>
                      <a:ext cx="1487170" cy="2302510"/>
                    </a:xfrm>
                    <a:prstGeom prst="rect">
                      <a:avLst/>
                    </a:prstGeom>
                  </pic:spPr>
                </pic:pic>
              </a:graphicData>
            </a:graphic>
          </wp:inline>
        </w:drawing>
      </w:r>
    </w:p>
    <w:p>
      <w:pPr>
        <w:pStyle w:val="Podpispodrysunkiem"/>
        <w:rPr/>
      </w:pPr>
      <w:bookmarkStart w:id="303" w:name="rys534"/>
      <w:r>
        <w:rPr/>
        <w:t>Rys.5.34 Ukończenie Trasy przez Kierowcę</w:t>
      </w:r>
      <w:bookmarkEnd w:id="303"/>
      <w:r>
        <w:rPr/>
        <w:t xml:space="preserve"> </w:t>
      </w:r>
    </w:p>
    <w:p>
      <w:pPr>
        <w:pStyle w:val="Tretekstu"/>
        <w:rPr/>
      </w:pPr>
      <w:r>
        <w:rPr/>
        <w:t>Na koniec przejdziemy do dodawania Trasy z Historii Tras. W tym momencie Kierowca ma co najmniej jedną Trasę w Historii. Po przejściu do Historii Tras (przycisk „From History”), możemy to zweryfikować (rys.5.35). Po wybraniu odpowiedniej Trasy oraz kliknięciu „Select”, jesteśmy z powrotem na głównym widoku, a wybrana Trasa jest narysowana na mapie (rys.5.36).</w:t>
      </w:r>
    </w:p>
    <w:p>
      <w:pPr>
        <w:pStyle w:val="Normal"/>
        <w:keepNext w:val="true"/>
        <w:jc w:val="center"/>
        <w:rPr/>
      </w:pPr>
      <w:r>
        <w:rPr/>
        <w:drawing>
          <wp:inline distT="0" distB="0" distL="0" distR="0">
            <wp:extent cx="1487170" cy="2302510"/>
            <wp:effectExtent l="0" t="0" r="0" b="0"/>
            <wp:docPr id="80" name="Obraz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77" descr=""/>
                    <pic:cNvPicPr>
                      <a:picLocks noChangeAspect="1" noChangeArrowheads="1"/>
                    </pic:cNvPicPr>
                  </pic:nvPicPr>
                  <pic:blipFill>
                    <a:blip r:embed="rId81"/>
                    <a:stretch>
                      <a:fillRect/>
                    </a:stretch>
                  </pic:blipFill>
                  <pic:spPr bwMode="auto">
                    <a:xfrm>
                      <a:off x="0" y="0"/>
                      <a:ext cx="1487170" cy="2302510"/>
                    </a:xfrm>
                    <a:prstGeom prst="rect">
                      <a:avLst/>
                    </a:prstGeom>
                  </pic:spPr>
                </pic:pic>
              </a:graphicData>
            </a:graphic>
          </wp:inline>
        </w:drawing>
      </w:r>
    </w:p>
    <w:p>
      <w:pPr>
        <w:pStyle w:val="Podpispodrysunkiem"/>
        <w:rPr/>
      </w:pPr>
      <w:bookmarkStart w:id="304" w:name="rys535"/>
      <w:r>
        <w:rPr/>
        <w:t xml:space="preserve">Rys.5.35 Ekran listy Tras, zapisanych w Historii Kierowcy </w:t>
      </w:r>
      <w:bookmarkEnd w:id="304"/>
    </w:p>
    <w:p>
      <w:pPr>
        <w:pStyle w:val="Normal"/>
        <w:keepNext w:val="true"/>
        <w:jc w:val="center"/>
        <w:rPr/>
      </w:pPr>
      <w:r>
        <w:rPr/>
        <w:drawing>
          <wp:inline distT="0" distB="0" distL="0" distR="0">
            <wp:extent cx="1487170" cy="2302510"/>
            <wp:effectExtent l="0" t="0" r="0" b="0"/>
            <wp:docPr id="81" name="Obraz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78" descr=""/>
                    <pic:cNvPicPr>
                      <a:picLocks noChangeAspect="1" noChangeArrowheads="1"/>
                    </pic:cNvPicPr>
                  </pic:nvPicPr>
                  <pic:blipFill>
                    <a:blip r:embed="rId82"/>
                    <a:stretch>
                      <a:fillRect/>
                    </a:stretch>
                  </pic:blipFill>
                  <pic:spPr bwMode="auto">
                    <a:xfrm>
                      <a:off x="0" y="0"/>
                      <a:ext cx="1487170" cy="2302510"/>
                    </a:xfrm>
                    <a:prstGeom prst="rect">
                      <a:avLst/>
                    </a:prstGeom>
                  </pic:spPr>
                </pic:pic>
              </a:graphicData>
            </a:graphic>
          </wp:inline>
        </w:drawing>
      </w:r>
    </w:p>
    <w:p>
      <w:pPr>
        <w:pStyle w:val="Podpispodrysunkiem"/>
        <w:rPr/>
      </w:pPr>
      <w:bookmarkStart w:id="305" w:name="rys536"/>
      <w:r>
        <w:rPr/>
        <w:t xml:space="preserve">Rys.5.36 Aktualizacja głównego widoku Kierowcy po wybraniu Trasy z Historii </w:t>
      </w:r>
      <w:bookmarkEnd w:id="305"/>
    </w:p>
    <w:p>
      <w:pPr>
        <w:pStyle w:val="Tyturozdziau"/>
        <w:rPr/>
      </w:pPr>
      <w:bookmarkStart w:id="306" w:name="__RefHeading___Toc906_241114830"/>
      <w:bookmarkEnd w:id="306"/>
      <w:r>
        <w:rPr/>
        <w:t>6 WDRAŻANIE PROJEKTU</w:t>
      </w:r>
    </w:p>
    <w:p>
      <w:pPr>
        <w:pStyle w:val="Tretekstu"/>
        <w:rPr/>
      </w:pPr>
      <w:r>
        <w:rPr/>
        <w:t xml:space="preserve">Dla możliwości korzystania z usług Firebase, najpierw trzeba utworzyć w konsoli Firebase nowy projekt. Wchodzimy na stronę </w:t>
      </w:r>
      <w:hyperlink r:id="rId83">
        <w:r>
          <w:rPr>
            <w:rStyle w:val="Czeinternetowe"/>
          </w:rPr>
          <w:t>https://console.firebase.google.com/</w:t>
        </w:r>
      </w:hyperlink>
      <w:r>
        <w:rPr/>
        <w:t xml:space="preserve"> i wybieramy „Add new Project” (rys.6.1) .</w:t>
      </w:r>
    </w:p>
    <w:p>
      <w:pPr>
        <w:pStyle w:val="Normal"/>
        <w:keepNext w:val="true"/>
        <w:jc w:val="center"/>
        <w:rPr/>
      </w:pPr>
      <w:r>
        <w:rPr/>
        <w:drawing>
          <wp:inline distT="0" distB="0" distL="0" distR="0">
            <wp:extent cx="4358640" cy="2736850"/>
            <wp:effectExtent l="0" t="0" r="0" b="0"/>
            <wp:docPr id="82" name="Obraz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79" descr=""/>
                    <pic:cNvPicPr>
                      <a:picLocks noChangeAspect="1" noChangeArrowheads="1"/>
                    </pic:cNvPicPr>
                  </pic:nvPicPr>
                  <pic:blipFill>
                    <a:blip r:embed="rId84"/>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7" w:name="rys61"/>
      <w:r>
        <w:rPr/>
        <w:t>Rys.6.1 Dodanie nowego projektu w konsoli Firebase</w:t>
      </w:r>
      <w:bookmarkEnd w:id="307"/>
      <w:r>
        <w:rPr/>
        <w:t xml:space="preserve"> </w:t>
      </w:r>
    </w:p>
    <w:p>
      <w:pPr>
        <w:pStyle w:val="Tretekstu"/>
        <w:rPr/>
      </w:pPr>
      <w:r>
        <w:rPr/>
        <w:t>Tutaj określamy nazwę naszego projektu, jego ID, lokalizację serwerów serwisu (w naszym przypadku jest to serwer USA ze wsparciem dużej ilości regionów; rys 6.2). Dalej klikamy „Continue”</w:t>
      </w:r>
    </w:p>
    <w:p>
      <w:pPr>
        <w:pStyle w:val="Normal"/>
        <w:keepNext w:val="true"/>
        <w:jc w:val="center"/>
        <w:rPr/>
      </w:pPr>
      <w:r>
        <w:rPr/>
        <w:drawing>
          <wp:inline distT="0" distB="0" distL="0" distR="0">
            <wp:extent cx="4358640" cy="2736850"/>
            <wp:effectExtent l="0" t="0" r="0" b="0"/>
            <wp:docPr id="83" name="Obraz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80" descr=""/>
                    <pic:cNvPicPr>
                      <a:picLocks noChangeAspect="1" noChangeArrowheads="1"/>
                    </pic:cNvPicPr>
                  </pic:nvPicPr>
                  <pic:blipFill>
                    <a:blip r:embed="rId85"/>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8" w:name="rys62"/>
      <w:r>
        <w:rPr/>
        <w:t>Rys.6.2 Określenie szczegółów projektu Firebase</w:t>
      </w:r>
      <w:bookmarkEnd w:id="308"/>
      <w:r>
        <w:rPr/>
        <w:t xml:space="preserve"> </w:t>
      </w:r>
    </w:p>
    <w:p>
      <w:pPr>
        <w:pStyle w:val="Tretekstu"/>
        <w:rPr/>
      </w:pPr>
      <w:r>
        <w:rPr/>
        <w:t>Potem daje się możliwość wybrania pozycji które potrzebne dla wysłania Google dla analizy w serwisie Google Analytics (jakimi są wyniki działania aplikacji oraz statystyki wydajności, dane z serwisów Firebase Cloud Messaging oraz Realtime Database oraz dostęp do danych przez techniczny support Google ). W naszym przypadku dana funkcjonalność nie jest niezbędna, więc klikamy „Create Project” (rys.6.3).</w:t>
      </w:r>
    </w:p>
    <w:p>
      <w:pPr>
        <w:pStyle w:val="Normal"/>
        <w:keepNext w:val="true"/>
        <w:jc w:val="center"/>
        <w:rPr/>
      </w:pPr>
      <w:r>
        <w:rPr/>
        <w:drawing>
          <wp:inline distT="0" distB="0" distL="0" distR="0">
            <wp:extent cx="4358640" cy="2736850"/>
            <wp:effectExtent l="0" t="0" r="0" b="0"/>
            <wp:docPr id="84" name="Obraz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81" descr=""/>
                    <pic:cNvPicPr>
                      <a:picLocks noChangeAspect="1" noChangeArrowheads="1"/>
                    </pic:cNvPicPr>
                  </pic:nvPicPr>
                  <pic:blipFill>
                    <a:blip r:embed="rId86"/>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9" w:name="rys63"/>
      <w:r>
        <w:rPr/>
        <w:t>Rys.6.3 Zatwierdzanie  tworzenia projektu Firebase</w:t>
      </w:r>
      <w:bookmarkEnd w:id="309"/>
    </w:p>
    <w:p>
      <w:pPr>
        <w:pStyle w:val="Tretekstu"/>
        <w:rPr/>
      </w:pPr>
      <w:r>
        <w:rPr/>
        <w:t xml:space="preserve"> </w:t>
      </w:r>
      <w:r>
        <w:rPr/>
        <w:t>Dostajemy potwierdzenie ze strony Google. Klikamy w oknie „Continue”. Teraz jesteśmy na stronie projektu Firebase (rys.6.4).</w:t>
      </w:r>
    </w:p>
    <w:p>
      <w:pPr>
        <w:pStyle w:val="Normal"/>
        <w:keepNext w:val="true"/>
        <w:jc w:val="center"/>
        <w:rPr/>
      </w:pPr>
      <w:r>
        <w:rPr/>
        <w:drawing>
          <wp:inline distT="0" distB="0" distL="0" distR="0">
            <wp:extent cx="4358640" cy="2736850"/>
            <wp:effectExtent l="0" t="0" r="0" b="0"/>
            <wp:docPr id="85" name="Obraz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82" descr=""/>
                    <pic:cNvPicPr>
                      <a:picLocks noChangeAspect="1" noChangeArrowheads="1"/>
                    </pic:cNvPicPr>
                  </pic:nvPicPr>
                  <pic:blipFill>
                    <a:blip r:embed="rId87"/>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10" w:name="rys64"/>
      <w:r>
        <w:rPr/>
        <w:t>Rys.6.4 Strona utworzonego projektu Firebase</w:t>
      </w:r>
      <w:bookmarkEnd w:id="310"/>
    </w:p>
    <w:p>
      <w:pPr>
        <w:pStyle w:val="Tretekstu"/>
        <w:rPr/>
      </w:pPr>
      <w:r>
        <w:rPr/>
        <w:t>W danym widoku mamy możliwość importowania projektu Firebase do swojego projektu w Android Studio. Wybieramy z widoku (rys.6.4) „Dodać do aplikacji Android” (przycisk z ikoną systemu Android). Pojawia się panel, gdzie możemy zarejestrować aplikację na system Android (rys.6.5).  Wypełniamy pole „Android package name” nazwą pakietu, gdzie znajduje się kod źródłowy aplikacji w Android Studio oraz klikamy „Register app” .</w:t>
      </w:r>
    </w:p>
    <w:p>
      <w:pPr>
        <w:pStyle w:val="Normal"/>
        <w:keepNext w:val="true"/>
        <w:jc w:val="center"/>
        <w:rPr/>
      </w:pPr>
      <w:r>
        <w:rPr/>
        <w:drawing>
          <wp:inline distT="0" distB="0" distL="0" distR="0">
            <wp:extent cx="4358640" cy="2736850"/>
            <wp:effectExtent l="0" t="0" r="0" b="0"/>
            <wp:docPr id="86" name="Obraz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83" descr=""/>
                    <pic:cNvPicPr>
                      <a:picLocks noChangeAspect="1" noChangeArrowheads="1"/>
                    </pic:cNvPicPr>
                  </pic:nvPicPr>
                  <pic:blipFill>
                    <a:blip r:embed="rId88"/>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11" w:name="rys65"/>
      <w:r>
        <w:rPr/>
        <w:t>Rys.6.5 Rejestracja aplikacji Android w Firebase</w:t>
      </w:r>
      <w:bookmarkEnd w:id="311"/>
      <w:r>
        <w:rPr/>
        <w:t xml:space="preserve"> </w:t>
      </w:r>
    </w:p>
    <w:p>
      <w:pPr>
        <w:pStyle w:val="Tretekstu"/>
        <w:rPr/>
      </w:pPr>
      <w:r>
        <w:rPr/>
        <w:t xml:space="preserve">Po chwili oczekiwania w widoku (rys.6.6) pobieramy wygenerowany plik </w:t>
      </w:r>
      <w:r>
        <w:rPr>
          <w:b/>
          <w:bCs/>
        </w:rPr>
        <w:t>google_services.json</w:t>
      </w:r>
      <w:r>
        <w:rPr/>
        <w:t>,</w:t>
      </w:r>
      <w:r>
        <w:rPr>
          <w:b/>
          <w:bCs/>
        </w:rPr>
        <w:t xml:space="preserve"> </w:t>
      </w:r>
      <w:r>
        <w:rPr/>
        <w:t>który potem dodamy do naszego projektu w Android Studio i klikamy „Next”.</w:t>
      </w:r>
    </w:p>
    <w:p>
      <w:pPr>
        <w:pStyle w:val="Normal"/>
        <w:keepNext w:val="true"/>
        <w:jc w:val="center"/>
        <w:rPr/>
      </w:pPr>
      <w:r>
        <w:rPr/>
        <w:drawing>
          <wp:inline distT="0" distB="0" distL="0" distR="0">
            <wp:extent cx="4358640" cy="2736850"/>
            <wp:effectExtent l="0" t="0" r="0" b="0"/>
            <wp:docPr id="87" name="Obraz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84" descr=""/>
                    <pic:cNvPicPr>
                      <a:picLocks noChangeAspect="1" noChangeArrowheads="1"/>
                    </pic:cNvPicPr>
                  </pic:nvPicPr>
                  <pic:blipFill>
                    <a:blip r:embed="rId89"/>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12" w:name="rys66"/>
      <w:r>
        <w:rPr/>
        <w:t>Rys.6.6 Pobieranie pliku konfiguracyjnego Firebase dla projektu Android Studio</w:t>
      </w:r>
      <w:bookmarkEnd w:id="312"/>
      <w:r>
        <w:rPr/>
        <w:t xml:space="preserve"> </w:t>
      </w:r>
    </w:p>
    <w:p>
      <w:pPr>
        <w:pStyle w:val="Tretekstu"/>
        <w:rPr/>
      </w:pPr>
      <w:r>
        <w:rPr/>
        <w:t>Dalej kopiujemy pobrany plik do głównego katalogu projektu w Android Studio (folder „app”, rys. 6.7). Także trzeba dodać zależności do fiebase-core, firebase-auth,firebase-database oraz firebase-ui-database z pakietu Firebase SDK, jeżeli jeszcze nie są (rys.6.8).</w:t>
      </w:r>
    </w:p>
    <w:p>
      <w:pPr>
        <w:pStyle w:val="Normal"/>
        <w:keepNext w:val="true"/>
        <w:jc w:val="center"/>
        <w:rPr/>
      </w:pPr>
      <w:r>
        <w:rPr/>
        <w:drawing>
          <wp:inline distT="0" distB="0" distL="0" distR="0">
            <wp:extent cx="5405120" cy="3394075"/>
            <wp:effectExtent l="0" t="0" r="0" b="0"/>
            <wp:docPr id="88" name="Obraz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az85" descr=""/>
                    <pic:cNvPicPr>
                      <a:picLocks noChangeAspect="1" noChangeArrowheads="1"/>
                    </pic:cNvPicPr>
                  </pic:nvPicPr>
                  <pic:blipFill>
                    <a:blip r:embed="rId90"/>
                    <a:srcRect l="-4" t="-8" r="-4" b="-8"/>
                    <a:stretch>
                      <a:fillRect/>
                    </a:stretch>
                  </pic:blipFill>
                  <pic:spPr bwMode="auto">
                    <a:xfrm>
                      <a:off x="0" y="0"/>
                      <a:ext cx="5405120" cy="3394075"/>
                    </a:xfrm>
                    <a:prstGeom prst="rect">
                      <a:avLst/>
                    </a:prstGeom>
                  </pic:spPr>
                </pic:pic>
              </a:graphicData>
            </a:graphic>
          </wp:inline>
        </w:drawing>
      </w:r>
    </w:p>
    <w:p>
      <w:pPr>
        <w:pStyle w:val="Podpispodrysunkiem"/>
        <w:rPr/>
      </w:pPr>
      <w:bookmarkStart w:id="313" w:name="rys67"/>
      <w:r>
        <w:rPr/>
        <w:t>Rys.6.7 Dodanie konfiguracji Firebase do projektu Android Studio</w:t>
      </w:r>
      <w:bookmarkEnd w:id="313"/>
    </w:p>
    <w:p>
      <w:pPr>
        <w:pStyle w:val="Normal"/>
        <w:keepNext w:val="true"/>
        <w:jc w:val="center"/>
        <w:rPr/>
      </w:pPr>
      <w:r>
        <w:rPr/>
        <w:drawing>
          <wp:inline distT="0" distB="0" distL="0" distR="0">
            <wp:extent cx="4358640" cy="2736850"/>
            <wp:effectExtent l="0" t="0" r="0" b="0"/>
            <wp:docPr id="89" name="Obraz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86" descr=""/>
                    <pic:cNvPicPr>
                      <a:picLocks noChangeAspect="1" noChangeArrowheads="1"/>
                    </pic:cNvPicPr>
                  </pic:nvPicPr>
                  <pic:blipFill>
                    <a:blip r:embed="rId91"/>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14" w:name="rys68"/>
      <w:r>
        <w:rPr/>
        <w:t>Rys.6.8 Dodanie Firebase SDK do projektu Android Studio</w:t>
      </w:r>
      <w:bookmarkEnd w:id="314"/>
    </w:p>
    <w:p>
      <w:pPr>
        <w:pStyle w:val="Tretekstu"/>
        <w:rPr/>
      </w:pPr>
      <w:r>
        <w:rPr/>
        <w:t xml:space="preserve">Dalej zarejestrujemy Google Maps API dla naszego projektu.  Dlatego wejdziemy na stronę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i z listy dostępnych API wybierzemy Maps oraz Routes (jest potrzebne dla kalkulacji Tras dla Kierowców), po czym klikamy „Continue” (rys.6.9). Wybieramy nasz projekt w Firebase oraz klikamy „Next” (rys.6.10)</w:t>
      </w:r>
    </w:p>
    <w:p>
      <w:pPr>
        <w:pStyle w:val="Normal"/>
        <w:keepNext w:val="true"/>
        <w:jc w:val="center"/>
        <w:rPr/>
      </w:pPr>
      <w:r>
        <w:rPr/>
        <w:drawing>
          <wp:inline distT="0" distB="0" distL="0" distR="0">
            <wp:extent cx="4358640" cy="2736850"/>
            <wp:effectExtent l="0" t="0" r="0" b="0"/>
            <wp:docPr id="90" name="Obraz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az87" descr=""/>
                    <pic:cNvPicPr>
                      <a:picLocks noChangeAspect="1" noChangeArrowheads="1"/>
                    </pic:cNvPicPr>
                  </pic:nvPicPr>
                  <pic:blipFill>
                    <a:blip r:embed="rId92"/>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15" w:name="rys69"/>
      <w:r>
        <w:rPr/>
        <w:t>Rys.6.9 Dodanie Google Maps API</w:t>
      </w:r>
      <w:bookmarkEnd w:id="315"/>
      <w:r>
        <w:rPr/>
        <w:t xml:space="preserve"> </w:t>
      </w:r>
    </w:p>
    <w:p>
      <w:pPr>
        <w:pStyle w:val="Normal"/>
        <w:keepNext w:val="true"/>
        <w:jc w:val="center"/>
        <w:rPr/>
      </w:pPr>
      <w:r>
        <w:rPr/>
        <w:drawing>
          <wp:inline distT="0" distB="0" distL="0" distR="0">
            <wp:extent cx="4358640" cy="2736850"/>
            <wp:effectExtent l="0" t="0" r="0" b="0"/>
            <wp:docPr id="91" name="Obraz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88" descr=""/>
                    <pic:cNvPicPr>
                      <a:picLocks noChangeAspect="1" noChangeArrowheads="1"/>
                    </pic:cNvPicPr>
                  </pic:nvPicPr>
                  <pic:blipFill>
                    <a:blip r:embed="rId93"/>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16" w:name="rys610"/>
      <w:r>
        <w:rPr/>
        <w:t>Rys.6.10 Dodanie projektu Google Maps i Routes API</w:t>
      </w:r>
      <w:bookmarkEnd w:id="316"/>
      <w:r>
        <w:rPr/>
        <w:t xml:space="preserve"> </w:t>
      </w:r>
    </w:p>
    <w:p>
      <w:pPr>
        <w:pStyle w:val="Tretekstu"/>
        <w:rPr/>
      </w:pPr>
      <w:r>
        <w:rPr/>
        <w:t xml:space="preserve">Dalej ustawiamy Account do Billingu (nie warto się martwić, projekt nie generuje dodatkowych kosztów). Dalej zatwierdzamy konto oraz w nowym oknie zatwierdzamy generację kluczu API do projektu. Z nowego okna kopiujemy wygenerowany klucz do Android Studio (najlepszym rozwiązaniem jest wpisanie jego w pliku </w:t>
      </w:r>
      <w:r>
        <w:rPr>
          <w:b/>
          <w:bCs/>
        </w:rPr>
        <w:t>AndroidManifest.xml</w:t>
      </w:r>
      <w:r>
        <w:rPr/>
        <w:t xml:space="preserve">, dodając entry </w:t>
      </w:r>
      <w:r>
        <w:rPr>
          <w:b/>
          <w:bCs/>
        </w:rPr>
        <w:t>meta-data</w:t>
      </w:r>
      <w:r>
        <w:rPr/>
        <w:t xml:space="preserve"> z wartością  </w:t>
      </w:r>
      <w:r>
        <w:rPr>
          <w:b/>
          <w:bCs/>
        </w:rPr>
        <w:t>android:name</w:t>
      </w:r>
      <w:r>
        <w:rPr/>
        <w:t xml:space="preserve"> równym </w:t>
      </w:r>
      <w:r>
        <w:rPr>
          <w:rFonts w:ascii="DejaVu Sans Mono" w:hAnsi="DejaVu Sans Mono"/>
          <w:b/>
          <w:bCs/>
          <w:sz w:val="23"/>
        </w:rPr>
        <w:t>com.google.android.geo.API_KEY</w:t>
      </w:r>
      <w:r>
        <w:rPr>
          <w:rFonts w:ascii="DejaVu Sans Mono" w:hAnsi="DejaVu Sans Mono"/>
          <w:sz w:val="23"/>
        </w:rPr>
        <w:t xml:space="preserve"> </w:t>
      </w:r>
      <w:r>
        <w:rPr/>
        <w:t xml:space="preserve">oraz android:value, gdzie wpisujemy klucz API utworzony na poprzednim kroku) . </w:t>
      </w:r>
    </w:p>
    <w:p>
      <w:pPr>
        <w:pStyle w:val="Tretekstu"/>
        <w:rPr/>
      </w:pPr>
      <w:r>
        <w:rPr/>
        <w:t xml:space="preserve">Dodamy także baze danych Realtime Database do naszego projektu. Dlatego wchodzimy do strony naszego projektu w konsoli Firebase, wybieramy zakładkę „Database” i klikamy „Create Database” (rys.6.11). </w:t>
      </w:r>
    </w:p>
    <w:p>
      <w:pPr>
        <w:pStyle w:val="Normal"/>
        <w:keepNext w:val="true"/>
        <w:jc w:val="center"/>
        <w:rPr/>
      </w:pPr>
      <w:r>
        <w:rPr/>
        <w:drawing>
          <wp:inline distT="0" distB="0" distL="0" distR="0">
            <wp:extent cx="4358640" cy="2736850"/>
            <wp:effectExtent l="0" t="0" r="0" b="0"/>
            <wp:docPr id="92" name="Obraz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raz89" descr=""/>
                    <pic:cNvPicPr>
                      <a:picLocks noChangeAspect="1" noChangeArrowheads="1"/>
                    </pic:cNvPicPr>
                  </pic:nvPicPr>
                  <pic:blipFill>
                    <a:blip r:embed="rId9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17" w:name="rys611"/>
      <w:r>
        <w:rPr>
          <w:sz w:val="24"/>
        </w:rPr>
        <w:t>Rys.6.11 Dodanie usługi Realtime Database do projektu Firebase</w:t>
      </w:r>
      <w:bookmarkEnd w:id="317"/>
    </w:p>
    <w:p>
      <w:pPr>
        <w:pStyle w:val="Tretekstu"/>
        <w:rPr/>
      </w:pPr>
      <w:r>
        <w:rPr/>
        <w:t>Konfigurujemy kontrolę dostępu do danych (rys.6.12) – w naszym przypadku odczytywać i zapisywać dane mogą tylko autoryzowani użytkownicy. Klikamy „Publish”</w:t>
      </w:r>
    </w:p>
    <w:p>
      <w:pPr>
        <w:pStyle w:val="Normal"/>
        <w:keepNext w:val="true"/>
        <w:jc w:val="center"/>
        <w:rPr/>
      </w:pPr>
      <w:r>
        <w:rPr/>
        <w:drawing>
          <wp:inline distT="0" distB="0" distL="0" distR="0">
            <wp:extent cx="4358640" cy="2736850"/>
            <wp:effectExtent l="0" t="0" r="0" b="0"/>
            <wp:docPr id="93" name="Obraz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90" descr=""/>
                    <pic:cNvPicPr>
                      <a:picLocks noChangeAspect="1" noChangeArrowheads="1"/>
                    </pic:cNvPicPr>
                  </pic:nvPicPr>
                  <pic:blipFill>
                    <a:blip r:embed="rId9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18" w:name="rys612"/>
      <w:r>
        <w:rPr>
          <w:sz w:val="24"/>
        </w:rPr>
        <w:t>Rys.6.12 Konfiguracja reguł dostępu do bazy danych Relatime Database</w:t>
      </w:r>
      <w:bookmarkEnd w:id="318"/>
    </w:p>
    <w:p>
      <w:pPr>
        <w:pStyle w:val="Tretekstu"/>
        <w:rPr/>
      </w:pPr>
      <w:r>
        <w:rPr/>
        <w:t>Dla możliwości autoryzowania użytkowników Firebase Auth. Wchodzimy do zakładki „Authentication” w konsoli Firebase  Konfigurujemy metodę autoryzacji. Klikamy „Setup Sign in Method”. W nowym oknie rozwijamy zakładkę „Email/Password”  – w naszym projekcie użytkownik autoryzuje się, podając email oraz hasło – i klikamy „Enable”, a dalej „Save” (rys.6.13)</w:t>
      </w:r>
    </w:p>
    <w:p>
      <w:pPr>
        <w:pStyle w:val="Normal"/>
        <w:keepNext w:val="true"/>
        <w:jc w:val="center"/>
        <w:rPr/>
      </w:pPr>
      <w:r>
        <w:rPr/>
        <w:drawing>
          <wp:inline distT="0" distB="0" distL="0" distR="0">
            <wp:extent cx="4358640" cy="2736850"/>
            <wp:effectExtent l="0" t="0" r="0" b="0"/>
            <wp:docPr id="94" name="Obraz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91" descr=""/>
                    <pic:cNvPicPr>
                      <a:picLocks noChangeAspect="1" noChangeArrowheads="1"/>
                    </pic:cNvPicPr>
                  </pic:nvPicPr>
                  <pic:blipFill>
                    <a:blip r:embed="rId9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19" w:name="rys613"/>
      <w:r>
        <w:rPr>
          <w:sz w:val="24"/>
        </w:rPr>
        <w:t>Rys.6.13 Konfiguracja mechanizmu autoryzacji użytkowników w Firebase Auth</w:t>
      </w:r>
      <w:bookmarkEnd w:id="319"/>
    </w:p>
    <w:p>
      <w:pPr>
        <w:pStyle w:val="Tretekstu"/>
        <w:rPr/>
      </w:pPr>
      <w:r>
        <w:rPr/>
        <w:t>Po czym można przystąpić do testów aplikacji (rys. 6.14). Po udanych testach aplikacja może być dostarczona w postaci APK pliku (dlatego użytkownik potrzebuje zaznaczyć opcję „Instalacja z niewiadomych źródeł) – dlatego trzeba zbudować projekt oraz z folderu „build” → „outputs” → „apk” → wersja (release/rebug) skopiować wygenerowany APK, lub opublikować projekt w serwisie Google Play, gdzie użytkownicy mogą pobrać daną aplikację na swoje urządzenia(dany przypadek jest poza zasięgiem danego opracowania).</w:t>
      </w:r>
    </w:p>
    <w:p>
      <w:pPr>
        <w:pStyle w:val="Normal"/>
        <w:keepNext w:val="true"/>
        <w:jc w:val="center"/>
        <w:rPr/>
      </w:pPr>
      <w:r>
        <w:rPr/>
        <w:drawing>
          <wp:inline distT="0" distB="0" distL="0" distR="0">
            <wp:extent cx="1487170" cy="2302510"/>
            <wp:effectExtent l="0" t="0" r="0" b="0"/>
            <wp:docPr id="95" name="Obraz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az92" descr=""/>
                    <pic:cNvPicPr>
                      <a:picLocks noChangeAspect="1" noChangeArrowheads="1"/>
                    </pic:cNvPicPr>
                  </pic:nvPicPr>
                  <pic:blipFill>
                    <a:blip r:embed="rId97"/>
                    <a:stretch>
                      <a:fillRect/>
                    </a:stretch>
                  </pic:blipFill>
                  <pic:spPr bwMode="auto">
                    <a:xfrm>
                      <a:off x="0" y="0"/>
                      <a:ext cx="1487170" cy="2302510"/>
                    </a:xfrm>
                    <a:prstGeom prst="rect">
                      <a:avLst/>
                    </a:prstGeom>
                  </pic:spPr>
                </pic:pic>
              </a:graphicData>
            </a:graphic>
          </wp:inline>
        </w:drawing>
      </w:r>
    </w:p>
    <w:p>
      <w:pPr>
        <w:pStyle w:val="Podpispodrysunkiem"/>
        <w:rPr/>
      </w:pPr>
      <w:bookmarkStart w:id="320" w:name="rys614"/>
      <w:r>
        <w:rPr>
          <w:sz w:val="24"/>
        </w:rPr>
        <w:t>Rys.6.14 Test aplikacji na urządzeniu</w:t>
      </w:r>
      <w:bookmarkEnd w:id="320"/>
    </w:p>
    <w:p>
      <w:pPr>
        <w:pStyle w:val="Tretekstu"/>
        <w:rPr/>
      </w:pPr>
      <w:r>
        <w:rPr/>
      </w:r>
    </w:p>
    <w:p>
      <w:pPr>
        <w:pStyle w:val="Tretekstu"/>
        <w:rPr/>
      </w:pPr>
      <w:r>
        <w:rPr/>
        <w:t xml:space="preserve"> </w:t>
      </w:r>
    </w:p>
    <w:p>
      <w:pPr>
        <w:pStyle w:val="Normal"/>
        <w:keepNext w:val="true"/>
        <w:jc w:val="center"/>
        <w:rPr/>
      </w:pPr>
      <w:r>
        <w:rPr/>
      </w:r>
    </w:p>
    <w:p>
      <w:pPr>
        <w:pStyle w:val="Tretekstu"/>
        <w:rPr/>
      </w:pPr>
      <w:r>
        <w:rPr/>
      </w:r>
    </w:p>
    <w:p>
      <w:pPr>
        <w:pStyle w:val="Tyturozdziau"/>
        <w:rPr/>
      </w:pPr>
      <w:bookmarkStart w:id="321" w:name="__RefHeading___Toc592_2369495726"/>
      <w:bookmarkEnd w:id="321"/>
      <w:r>
        <w:rPr/>
        <w:t>7  PODSUMOWANIE</w:t>
      </w:r>
    </w:p>
    <w:p>
      <w:pPr>
        <w:pStyle w:val="Tretekstu"/>
        <w:rPr/>
      </w:pPr>
      <w:r>
        <w:rPr/>
        <w:t>W rezultacie implementacji projektu powstała aplikacja, za pomocą której prywatni  przewoźnicy i kierowcy mogą świadczyć swoje usługi przewozów do miejsc turystycznych dla osób zainteresowanych. W aplikacji jest mechanizm interaktywnej komunikacji pomiędzy Kierowcą a  Klientem za pomocą modułu  Zgłoszeń, w którym Klient określa lokalizacje które dla niego są interesujące. Status Zgłoszeń  oraz ich stan można śledzić w czasie rzeczywistym. Także Klient zawsze wie w jakim miejscu znajduje się Kierowca, w czym pomaga bardzo szybki system bazodanowy Firebase Realtime Database, pozwalający operować danymi i przedstawiać wyniki zaledwie w ciągu milisekund. To pozwala Klientowi w wygodny i dokładny sposób  rozplanować wycieczkę i nie martwić się w jaki sposób dojechać do tego czy innego miejsca oraz gdzie znaleźć transport. Mechanizm zarządzania Zgłoszeniami oraz zawartością autobusu (zajęte miejsca, bagaż) sprawia, że Kierowca dostaje całkowite kompleksowe rozwiązanie do automatyzacji rutynowych zadań, takie jak poszukiwanie klientów oraz w łatwy sposób planowanie przejazdu, polepszając zadowolenie klientów (brak „przepełnionych autobusów”).  Także aplikacja korzysta z optymizacji Tras na podstawie Google Directions API, generując jak najkrótszą ścieżkę, co przyspiesza przejazd z punktu A do punktu B. A mechanizm komunikatów sprawia, że Klient nie przepuści swojego autobusu, a Kierowca nie ominie Klienta pod czas jazdy.</w:t>
      </w:r>
    </w:p>
    <w:p>
      <w:pPr>
        <w:pStyle w:val="Tretekstu"/>
        <w:rPr/>
      </w:pPr>
      <w:r>
        <w:rPr/>
        <w:t xml:space="preserve">Dane rozwiązanie może być dostarczone w jakimkolwiek momencie do użytkownika docelowego, ponieważ </w:t>
      </w:r>
      <w:commentRangeStart w:id="1"/>
      <w:r>
        <w:rPr/>
        <w:t>Android Studio daje możliwości w prosty i intuitywny sposób wygenerowania aplikacji, która może być zainstalowana na jakimkolwiek urządzeniu z odpowiednią wersją systemu Android. Jeżeli chodzi o backend Firebase, to on nie wymaga od  firmy dostawcy usług utrzymywania własnego serwera  (chociaż Firebase pozwala i na hostowanie własnego backendu, dostarczając Admin SDK, w którym jest zdefiniowany mechanizm zarządzania dostępami oraz funkcjonalności do prawie wszystkich serwisów). Jest on także prosty w konfiguracji (wystarczy zdefiniować odpowiednie reguły dla serwisów oraz dodać SDK poszczególnego serwisu do projektu).</w:t>
      </w:r>
      <w:r>
        <w:rPr/>
      </w:r>
      <w:commentRangeEnd w:id="1"/>
      <w:r>
        <w:commentReference w:id="1"/>
      </w:r>
      <w:r>
        <w:rPr/>
        <w:commentReference w:id="2"/>
      </w:r>
    </w:p>
    <w:p>
      <w:pPr>
        <w:pStyle w:val="Tretekstu"/>
        <w:rPr/>
      </w:pPr>
      <w:r>
        <w:rPr/>
        <w:t>Projekt ma potencjał na  rozwój. Możliwości aplikacji mogą polepszone o takie funkcjonalności, jak optymizacja Trasy pod kątem ograniczenia po dozwolonej szybkości  po</w:t>
      </w:r>
      <w:bookmarkStart w:id="322" w:name="_GoBack"/>
      <w:bookmarkEnd w:id="322"/>
      <w:r>
        <w:rPr/>
        <w:t>szczególnych dróg, ilość zabytków oraz miejsc turystycznych, dostarczenia informacji o miejscach turystycznych (opis i historia oraz elementy interaktywne), planowanie pobytu w danej miejscowości, podpowiadanie miejsc „interesu” (restauracje, bankomaty, miejsca do zwiedzenia), system  cyfrowej płatności oraz wiele innych.</w:t>
      </w:r>
    </w:p>
    <w:p>
      <w:pPr>
        <w:pStyle w:val="Tyturozdziau"/>
        <w:rPr/>
      </w:pPr>
      <w:bookmarkStart w:id="323" w:name="__RefHeading___Toc594_2369495726"/>
      <w:bookmarkEnd w:id="323"/>
      <w:r>
        <w:rPr/>
        <w:t>8 BIBLIOGRAFIA</w:t>
      </w:r>
    </w:p>
    <w:p>
      <w:pPr>
        <w:pStyle w:val="Pozycjabibliografii"/>
        <w:rPr/>
      </w:pPr>
      <w:bookmarkStart w:id="324" w:name="artykul_1"/>
      <w:r>
        <w:rPr/>
        <w:t>[1]</w:t>
      </w:r>
      <w:bookmarkEnd w:id="324"/>
      <w:r>
        <w:rPr/>
        <w:t xml:space="preserve"> R. Rasińska, W. Siwiński: Aplikacje mobilne jako innowacyjne źródła informacji turystycznej dla studentów. Katedra i Zakład Organizacji i Zarządzania w Opiece Zdrowotnej Uniwersytet Medyczny im. Karola Marcinkowskiego, Wrocław 2015</w:t>
      </w:r>
    </w:p>
    <w:p>
      <w:pPr>
        <w:pStyle w:val="Pozycjabibliografii"/>
        <w:rPr/>
      </w:pPr>
      <w:r>
        <w:rPr/>
        <w:t>[</w:t>
      </w:r>
      <w:bookmarkStart w:id="325" w:name="artykul_2"/>
      <w:r>
        <w:rPr/>
        <w:t>2</w:t>
      </w:r>
      <w:bookmarkEnd w:id="325"/>
      <w:r>
        <w:rPr/>
        <w:t>] J. Papińska-Kacperek: Miejskie aplikacje mobilne w turystyce kulturowej w Polsce. Katedra Informatyki, Uniwersytet Łódzki, Łódź 2016</w:t>
      </w:r>
    </w:p>
    <w:p>
      <w:pPr>
        <w:pStyle w:val="Pozycjabibliografii"/>
        <w:rPr/>
      </w:pPr>
      <w:r>
        <w:rPr/>
        <w:t>[</w:t>
      </w:r>
      <w:bookmarkStart w:id="326" w:name="elektron_1"/>
      <w:r>
        <w:rPr/>
        <w:t>3</w:t>
      </w:r>
      <w:bookmarkEnd w:id="326"/>
      <w:r>
        <w:rPr/>
        <w:t xml:space="preserve">] </w:t>
      </w:r>
      <w:hyperlink r:id="rId98">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w:t>
      </w:r>
      <w:bookmarkStart w:id="327" w:name="elektron_2"/>
      <w:r>
        <w:rPr/>
        <w:t>4</w:t>
      </w:r>
      <w:bookmarkEnd w:id="327"/>
      <w:r>
        <w:rPr/>
        <w:t xml:space="preserve">] </w:t>
      </w:r>
      <w:hyperlink r:id="rId99">
        <w:r>
          <w:rPr>
            <w:rStyle w:val="Czeinternetowe"/>
          </w:rPr>
          <w:t>https://komorkomania.pl/35271,android-8-1-oreo-co-nowego</w:t>
        </w:r>
      </w:hyperlink>
      <w:r>
        <w:rPr/>
        <w:t xml:space="preserve"> (sprawdzono dnia 14-02-2019)</w:t>
      </w:r>
    </w:p>
    <w:p>
      <w:pPr>
        <w:pStyle w:val="Pozycjabibliografii"/>
        <w:rPr/>
      </w:pPr>
      <w:r>
        <w:rPr/>
        <w:t>[</w:t>
      </w:r>
      <w:bookmarkStart w:id="328" w:name="elektron_3"/>
      <w:r>
        <w:rPr/>
        <w:t>5</w:t>
      </w:r>
      <w:bookmarkEnd w:id="328"/>
      <w:r>
        <w:rPr/>
        <w:t xml:space="preserve">] </w:t>
      </w:r>
      <w:hyperlink r:id="rId100">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w:t>
      </w:r>
      <w:bookmarkStart w:id="329" w:name="elektron_4"/>
      <w:r>
        <w:rPr/>
        <w:t>6</w:t>
      </w:r>
      <w:bookmarkEnd w:id="329"/>
      <w:r>
        <w:rPr/>
        <w:t xml:space="preserve">]  </w:t>
      </w:r>
      <w:hyperlink r:id="rId101">
        <w:r>
          <w:rPr>
            <w:rStyle w:val="Czeinternetowe"/>
          </w:rPr>
          <w:t>http://www.altcontroldelete.pl/artykuly/java-charakterystyka-platformy-i-jezyka/</w:t>
        </w:r>
      </w:hyperlink>
      <w:r>
        <w:rPr/>
        <w:t xml:space="preserve"> (sprawdzono 14-02-2019)</w:t>
      </w:r>
    </w:p>
    <w:p>
      <w:pPr>
        <w:pStyle w:val="Pozycjabibliografii"/>
        <w:rPr/>
      </w:pPr>
      <w:r>
        <w:rPr/>
        <w:t>[</w:t>
      </w:r>
      <w:bookmarkStart w:id="330" w:name="elektron_5"/>
      <w:r>
        <w:rPr/>
        <w:t>7</w:t>
      </w:r>
      <w:bookmarkEnd w:id="330"/>
      <w:r>
        <w:rPr/>
        <w:t xml:space="preserve">] </w:t>
      </w:r>
      <w:hyperlink r:id="rId102">
        <w:r>
          <w:rPr>
            <w:rStyle w:val="Czeinternetowe"/>
          </w:rPr>
          <w:t>https://gmapsapi.com/</w:t>
        </w:r>
      </w:hyperlink>
      <w:r>
        <w:rPr/>
        <w:t xml:space="preserve"> (sprawdzono 16-02-2019)</w:t>
      </w:r>
    </w:p>
    <w:p>
      <w:pPr>
        <w:pStyle w:val="Pozycjabibliografii"/>
        <w:rPr/>
      </w:pPr>
      <w:r>
        <w:rPr/>
        <w:t>[</w:t>
      </w:r>
      <w:bookmarkStart w:id="331" w:name="elektron_6"/>
      <w:r>
        <w:rPr/>
        <w:t>8</w:t>
      </w:r>
      <w:bookmarkEnd w:id="331"/>
      <w:r>
        <w:rPr/>
        <w:t xml:space="preserve">] </w:t>
      </w:r>
      <w:hyperlink r:id="rId103">
        <w:r>
          <w:rPr>
            <w:rStyle w:val="Czeinternetowe"/>
          </w:rPr>
          <w:t>https://itiq.pl/marketing/czym-firebase-marketing-aplikacji-mobilnych-unity/</w:t>
        </w:r>
      </w:hyperlink>
      <w:r>
        <w:rPr/>
        <w:t xml:space="preserve"> (sprawdzono dnia 16-02-2019)</w:t>
      </w:r>
    </w:p>
    <w:p>
      <w:pPr>
        <w:pStyle w:val="Pozycjabibliografii"/>
        <w:rPr/>
      </w:pPr>
      <w:r>
        <w:rPr>
          <w:lang w:val="en-US"/>
        </w:rPr>
        <w:t>[</w:t>
      </w:r>
      <w:bookmarkStart w:id="332" w:name="ksiazka"/>
      <w:r>
        <w:rPr>
          <w:lang w:val="en-US"/>
        </w:rPr>
        <w:t>9</w:t>
      </w:r>
      <w:bookmarkEnd w:id="332"/>
      <w:r>
        <w:rPr>
          <w:lang w:val="en-US"/>
        </w:rPr>
        <w:t xml:space="preserve">] D. Pilone, N. Pitman: UML 2.0 Almanach. </w:t>
      </w:r>
      <w:r>
        <w:rPr/>
        <w:t>Helion S.A. 2007</w:t>
      </w:r>
    </w:p>
    <w:p>
      <w:pPr>
        <w:pStyle w:val="Pozycjaspisurysunkw"/>
        <w:rPr/>
      </w:pPr>
      <w:r>
        <w:rPr/>
      </w:r>
    </w:p>
    <w:p>
      <w:pPr>
        <w:pStyle w:val="Tyturozdziau"/>
        <w:rPr/>
      </w:pPr>
      <w:bookmarkStart w:id="333" w:name="__RefHeading___Toc598_2369495726"/>
      <w:bookmarkEnd w:id="333"/>
      <w:r>
        <w:rPr/>
        <w:t>9</w:t>
      </w:r>
      <w:r>
        <w:rPr/>
        <w:t xml:space="preserve"> STRESZCZENIE PRACY</w:t>
      </w:r>
    </w:p>
    <w:p>
      <w:pPr>
        <w:pStyle w:val="Tretekstu"/>
        <w:rPr/>
      </w:pPr>
      <w:r>
        <w:rPr/>
        <w:t xml:space="preserve">Dany projekt przedstawia sobą mobilny serwis planowania przejazdu turystycznego oraz platformę świadczenia usług prywatnych osób kierowców oraz firm-przewoźników dla systemu operacyjnego Android, pozwalający Klientowi planować przejazd do miejsca które go interesuje, z punktu na mapie które jemu najbardziej odpowiada, a także dostarcza dane o lokalizacji kierowców, oraz szczegółach załadowania transportu. Aplikacja także ma mechanizm powiadamiania o zmianach (zarządzanie Zgłoszeniami) oraz lokalizacji transportu, przy zbliżeniu do punktu początkowego, który zgłosił Klient. Aplikacja używa platformę Google Firebase, który dostarcza całkowita funkcjonalność do zarządzania danymi i ich przetwarzania  ze strony serwera, przedstawiając architekturę BaaS (Backend as a Service), który jest prosty w konfiguracji oraz utrzymaniu. </w:t>
      </w:r>
    </w:p>
    <w:p>
      <w:pPr>
        <w:pStyle w:val="Tretekstu"/>
        <w:spacing w:lineRule="auto" w:line="360" w:before="0" w:after="403"/>
        <w:jc w:val="both"/>
        <w:rPr/>
      </w:pPr>
      <w:r>
        <w:rPr>
          <w:lang w:val="en-US"/>
        </w:rPr>
        <w:t>Eng: The project presents a mobile travel planning service and a platform for the provision of private services for drivers and carriers for the Android operating system, allowing the customer to plan a trip to the place that interests him, from the point on the map that suits him best, and provides location data for drivers , and details of transport load. The application also has a mechanism for notification of changes (management of reports) and transport location, when approaching the starting point, which the customer reported. The application uses the Google Firebase platform, which provides complete functionality to manage data and its processing from the server side, presenting the BaaS architecture (Backend as a Service), which is simple to set up and maintain.</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aciekka" w:date="2019-04-04T21:48:00Z" w:initials="m">
    <w:p>
      <w:r>
        <w:rPr>
          <w:rFonts w:ascii="Liberation Serif" w:hAnsi="Liberation Serif" w:eastAsia="DejaVu Sans" w:cs="DejaVu Sans"/>
          <w:kern w:val="0"/>
          <w:lang w:val="en-US" w:eastAsia="en-US" w:bidi="en-US"/>
        </w:rPr>
        <w:t>Nie wiem co Pan ma na myśli.</w:t>
      </w:r>
    </w:p>
  </w:comment>
  <w:comment w:id="1" w:author="maciekka" w:date="2019-04-04T23:04:00Z" w:initials="m">
    <w:p>
      <w:r>
        <w:rPr>
          <w:rFonts w:ascii="Liberation Serif" w:hAnsi="Liberation Serif" w:eastAsia="DejaVu Sans" w:cs="DejaVu Sans"/>
          <w:kern w:val="0"/>
          <w:lang w:val="en-US" w:eastAsia="en-US" w:bidi="en-US"/>
        </w:rPr>
        <w:t>Proszę zapisać ta informację w kilki zdaniach a nie w jednym.</w:t>
      </w:r>
    </w:p>
  </w:comment>
  <w:comment w:id="2" w:author="nieznany" w:date="2019-04-10T20:59:00Z" w:initials="">
    <w:p>
      <w:r>
        <w:rPr>
          <w:rFonts w:eastAsia="DejaVu Sans" w:cs="DejaVu Sans" w:ascii="Liberation Serif" w:hAnsi="Liberation Serif"/>
          <w:i/>
          <w:kern w:val="0"/>
          <w:sz w:val="16"/>
          <w:lang w:val="en-US" w:eastAsia="en-US" w:bidi="en-US"/>
        </w:rPr>
        <w:t>Odpowiedź do maciekka (04.04.2019, 23:04): "..."</w:t>
      </w:r>
    </w:p>
    <w:p>
      <w:r>
        <w:rPr>
          <w:rFonts w:ascii="Liberation Serif" w:hAnsi="Liberation Serif" w:eastAsia="DejaVu Sans" w:cs="DejaVu Sans"/>
          <w:kern w:val="0"/>
          <w:sz w:val="20"/>
          <w:lang w:val="en-US" w:eastAsia="en-US" w:bidi="en-US"/>
        </w:rPr>
        <w:t>Zmieniłem z uwzględneniem uwag</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roman"/>
    <w:pitch w:val="variable"/>
  </w:font>
  <w:font w:name="Liberation Sans">
    <w:altName w:val="Arial"/>
    <w:charset w:val="01"/>
    <w:family w:val="roman"/>
    <w:pitch w:val="variable"/>
  </w:font>
  <w:font w:name="Lucida Console">
    <w:charset w:val="01"/>
    <w:family w:val="roman"/>
    <w:pitch w:val="variable"/>
  </w:font>
  <w:font w:name="Liberation Mono">
    <w:altName w:val="Courier New"/>
    <w:charset w:val="01"/>
    <w:family w:val="roman"/>
    <w:pitch w:val="variable"/>
  </w:font>
  <w:font w:name="Ubuntu Mono">
    <w:charset w:val="01"/>
    <w:family w:val="roman"/>
    <w:pitch w:val="variable"/>
  </w:font>
  <w:font w:name="DejaVu Sans Mono">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50"/>
  <w:trackRevisions/>
  <w:defaultTabStop w:val="709"/>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pl-PL"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66e5d"/>
    <w:pPr>
      <w:widowControl/>
      <w:bidi w:val="0"/>
      <w:jc w:val="left"/>
    </w:pPr>
    <w:rPr>
      <w:rFonts w:ascii="Times New Roman" w:hAnsi="Times New Roman" w:eastAsia="Noto Sans CJK SC Regular" w:cs="Lohit Devanagari"/>
      <w:color w:val="auto"/>
      <w:kern w:val="2"/>
      <w:sz w:val="24"/>
      <w:szCs w:val="24"/>
      <w:lang w:val="pl-PL" w:eastAsia="zh-CN" w:bidi="hi-IN"/>
    </w:rPr>
  </w:style>
  <w:style w:type="character" w:styleId="DefaultParagraphFont" w:default="1">
    <w:name w:val="Default Paragraph Font"/>
    <w:uiPriority w:val="1"/>
    <w:semiHidden/>
    <w:unhideWhenUsed/>
    <w:qFormat/>
    <w:rPr/>
  </w:style>
  <w:style w:type="character" w:styleId="InternetLink" w:customStyle="1">
    <w:name w:val="Internet Link"/>
    <w:qFormat/>
    <w:rsid w:val="00566e5d"/>
    <w:rPr>
      <w:color w:val="000080"/>
      <w:u w:val="single"/>
    </w:rPr>
  </w:style>
  <w:style w:type="character" w:styleId="Czeindeksu" w:customStyle="1">
    <w:name w:val="Łącze indeksu"/>
    <w:qFormat/>
    <w:rsid w:val="00566e5d"/>
    <w:rPr/>
  </w:style>
  <w:style w:type="character" w:styleId="WW8Num1z0" w:customStyle="1">
    <w:name w:val="WW8Num1z0"/>
    <w:qFormat/>
    <w:rsid w:val="00566e5d"/>
    <w:rPr/>
  </w:style>
  <w:style w:type="character" w:styleId="WW8Num2z0" w:customStyle="1">
    <w:name w:val="WW8Num2z0"/>
    <w:qFormat/>
    <w:rsid w:val="00566e5d"/>
    <w:rPr/>
  </w:style>
  <w:style w:type="character" w:styleId="WW8Num3z0" w:customStyle="1">
    <w:name w:val="WW8Num3z0"/>
    <w:qFormat/>
    <w:rsid w:val="00566e5d"/>
    <w:rPr/>
  </w:style>
  <w:style w:type="character" w:styleId="WW8Num4z0" w:customStyle="1">
    <w:name w:val="WW8Num4z0"/>
    <w:qFormat/>
    <w:rsid w:val="00566e5d"/>
    <w:rPr/>
  </w:style>
  <w:style w:type="character" w:styleId="WW8Num5z0" w:customStyle="1">
    <w:name w:val="WW8Num5z0"/>
    <w:qFormat/>
    <w:rsid w:val="00566e5d"/>
    <w:rPr>
      <w:rFonts w:ascii="Symbol" w:hAnsi="Symbol" w:cs="Symbol"/>
    </w:rPr>
  </w:style>
  <w:style w:type="character" w:styleId="WW8Num6z0" w:customStyle="1">
    <w:name w:val="WW8Num6z0"/>
    <w:qFormat/>
    <w:rsid w:val="00566e5d"/>
    <w:rPr>
      <w:rFonts w:ascii="Symbol" w:hAnsi="Symbol" w:cs="Symbol"/>
    </w:rPr>
  </w:style>
  <w:style w:type="character" w:styleId="WW8Num7z0" w:customStyle="1">
    <w:name w:val="WW8Num7z0"/>
    <w:qFormat/>
    <w:rsid w:val="00566e5d"/>
    <w:rPr>
      <w:rFonts w:ascii="Symbol" w:hAnsi="Symbol" w:cs="Symbol"/>
    </w:rPr>
  </w:style>
  <w:style w:type="character" w:styleId="WW8Num8z0" w:customStyle="1">
    <w:name w:val="WW8Num8z0"/>
    <w:qFormat/>
    <w:rsid w:val="00566e5d"/>
    <w:rPr>
      <w:rFonts w:ascii="Symbol" w:hAnsi="Symbol" w:cs="Symbol"/>
    </w:rPr>
  </w:style>
  <w:style w:type="character" w:styleId="WW8Num9z0" w:customStyle="1">
    <w:name w:val="WW8Num9z0"/>
    <w:qFormat/>
    <w:rsid w:val="00566e5d"/>
    <w:rPr/>
  </w:style>
  <w:style w:type="character" w:styleId="WW8Num10z0" w:customStyle="1">
    <w:name w:val="WW8Num10z0"/>
    <w:qFormat/>
    <w:rsid w:val="00566e5d"/>
    <w:rPr>
      <w:rFonts w:ascii="Symbol" w:hAnsi="Symbol" w:cs="Symbol"/>
    </w:rPr>
  </w:style>
  <w:style w:type="character" w:styleId="WW8Num11z0" w:customStyle="1">
    <w:name w:val="WW8Num11z0"/>
    <w:qFormat/>
    <w:rsid w:val="00566e5d"/>
    <w:rPr>
      <w:b w:val="false"/>
      <w:i w:val="false"/>
      <w:sz w:val="22"/>
    </w:rPr>
  </w:style>
  <w:style w:type="character" w:styleId="WW8Num11z1" w:customStyle="1">
    <w:name w:val="WW8Num11z1"/>
    <w:qFormat/>
    <w:rsid w:val="00566e5d"/>
    <w:rPr/>
  </w:style>
  <w:style w:type="character" w:styleId="WW8Num11z2" w:customStyle="1">
    <w:name w:val="WW8Num11z2"/>
    <w:qFormat/>
    <w:rsid w:val="00566e5d"/>
    <w:rPr/>
  </w:style>
  <w:style w:type="character" w:styleId="WW8Num11z3" w:customStyle="1">
    <w:name w:val="WW8Num11z3"/>
    <w:qFormat/>
    <w:rsid w:val="00566e5d"/>
    <w:rPr/>
  </w:style>
  <w:style w:type="character" w:styleId="WW8Num11z4" w:customStyle="1">
    <w:name w:val="WW8Num11z4"/>
    <w:qFormat/>
    <w:rsid w:val="00566e5d"/>
    <w:rPr/>
  </w:style>
  <w:style w:type="character" w:styleId="WW8Num11z5" w:customStyle="1">
    <w:name w:val="WW8Num11z5"/>
    <w:qFormat/>
    <w:rsid w:val="00566e5d"/>
    <w:rPr/>
  </w:style>
  <w:style w:type="character" w:styleId="WW8Num11z6" w:customStyle="1">
    <w:name w:val="WW8Num11z6"/>
    <w:qFormat/>
    <w:rsid w:val="00566e5d"/>
    <w:rPr/>
  </w:style>
  <w:style w:type="character" w:styleId="WW8Num11z7" w:customStyle="1">
    <w:name w:val="WW8Num11z7"/>
    <w:qFormat/>
    <w:rsid w:val="00566e5d"/>
    <w:rPr/>
  </w:style>
  <w:style w:type="character" w:styleId="WW8Num11z8" w:customStyle="1">
    <w:name w:val="WW8Num11z8"/>
    <w:qFormat/>
    <w:rsid w:val="00566e5d"/>
    <w:rPr/>
  </w:style>
  <w:style w:type="character" w:styleId="WW8Num12z0" w:customStyle="1">
    <w:name w:val="WW8Num12z0"/>
    <w:qFormat/>
    <w:rsid w:val="00566e5d"/>
    <w:rPr/>
  </w:style>
  <w:style w:type="character" w:styleId="WW8Num12z1" w:customStyle="1">
    <w:name w:val="WW8Num12z1"/>
    <w:qFormat/>
    <w:rsid w:val="00566e5d"/>
    <w:rPr/>
  </w:style>
  <w:style w:type="character" w:styleId="WW8Num12z2" w:customStyle="1">
    <w:name w:val="WW8Num12z2"/>
    <w:qFormat/>
    <w:rsid w:val="00566e5d"/>
    <w:rPr/>
  </w:style>
  <w:style w:type="character" w:styleId="WW8Num12z3" w:customStyle="1">
    <w:name w:val="WW8Num12z3"/>
    <w:qFormat/>
    <w:rsid w:val="00566e5d"/>
    <w:rPr/>
  </w:style>
  <w:style w:type="character" w:styleId="WW8Num12z4" w:customStyle="1">
    <w:name w:val="WW8Num12z4"/>
    <w:qFormat/>
    <w:rsid w:val="00566e5d"/>
    <w:rPr/>
  </w:style>
  <w:style w:type="character" w:styleId="WW8Num12z5" w:customStyle="1">
    <w:name w:val="WW8Num12z5"/>
    <w:qFormat/>
    <w:rsid w:val="00566e5d"/>
    <w:rPr/>
  </w:style>
  <w:style w:type="character" w:styleId="WW8Num12z6" w:customStyle="1">
    <w:name w:val="WW8Num12z6"/>
    <w:qFormat/>
    <w:rsid w:val="00566e5d"/>
    <w:rPr/>
  </w:style>
  <w:style w:type="character" w:styleId="WW8Num12z7" w:customStyle="1">
    <w:name w:val="WW8Num12z7"/>
    <w:qFormat/>
    <w:rsid w:val="00566e5d"/>
    <w:rPr/>
  </w:style>
  <w:style w:type="character" w:styleId="WW8Num12z8" w:customStyle="1">
    <w:name w:val="WW8Num12z8"/>
    <w:qFormat/>
    <w:rsid w:val="00566e5d"/>
    <w:rPr/>
  </w:style>
  <w:style w:type="character" w:styleId="WW8Num13z0" w:customStyle="1">
    <w:name w:val="WW8Num13z0"/>
    <w:qFormat/>
    <w:rsid w:val="00566e5d"/>
    <w:rPr/>
  </w:style>
  <w:style w:type="character" w:styleId="WW8Num14z0" w:customStyle="1">
    <w:name w:val="WW8Num14z0"/>
    <w:qFormat/>
    <w:rsid w:val="00566e5d"/>
    <w:rPr>
      <w:b w:val="false"/>
      <w:i w:val="false"/>
      <w:sz w:val="22"/>
    </w:rPr>
  </w:style>
  <w:style w:type="character" w:styleId="WW8Num14z1" w:customStyle="1">
    <w:name w:val="WW8Num14z1"/>
    <w:qFormat/>
    <w:rsid w:val="00566e5d"/>
    <w:rPr/>
  </w:style>
  <w:style w:type="character" w:styleId="WW8Num14z2" w:customStyle="1">
    <w:name w:val="WW8Num14z2"/>
    <w:qFormat/>
    <w:rsid w:val="00566e5d"/>
    <w:rPr/>
  </w:style>
  <w:style w:type="character" w:styleId="WW8Num14z3" w:customStyle="1">
    <w:name w:val="WW8Num14z3"/>
    <w:qFormat/>
    <w:rsid w:val="00566e5d"/>
    <w:rPr/>
  </w:style>
  <w:style w:type="character" w:styleId="WW8Num14z4" w:customStyle="1">
    <w:name w:val="WW8Num14z4"/>
    <w:qFormat/>
    <w:rsid w:val="00566e5d"/>
    <w:rPr/>
  </w:style>
  <w:style w:type="character" w:styleId="WW8Num14z5" w:customStyle="1">
    <w:name w:val="WW8Num14z5"/>
    <w:qFormat/>
    <w:rsid w:val="00566e5d"/>
    <w:rPr/>
  </w:style>
  <w:style w:type="character" w:styleId="WW8Num14z6" w:customStyle="1">
    <w:name w:val="WW8Num14z6"/>
    <w:qFormat/>
    <w:rsid w:val="00566e5d"/>
    <w:rPr/>
  </w:style>
  <w:style w:type="character" w:styleId="WW8Num14z7" w:customStyle="1">
    <w:name w:val="WW8Num14z7"/>
    <w:qFormat/>
    <w:rsid w:val="00566e5d"/>
    <w:rPr/>
  </w:style>
  <w:style w:type="character" w:styleId="WW8Num14z8" w:customStyle="1">
    <w:name w:val="WW8Num14z8"/>
    <w:qFormat/>
    <w:rsid w:val="00566e5d"/>
    <w:rPr/>
  </w:style>
  <w:style w:type="character" w:styleId="WW8Num15z0" w:customStyle="1">
    <w:name w:val="WW8Num15z0"/>
    <w:qFormat/>
    <w:rsid w:val="00566e5d"/>
    <w:rPr/>
  </w:style>
  <w:style w:type="character" w:styleId="WW8Num16z0" w:customStyle="1">
    <w:name w:val="WW8Num16z0"/>
    <w:qFormat/>
    <w:rsid w:val="00566e5d"/>
    <w:rPr>
      <w:rFonts w:ascii="Times New Roman" w:hAnsi="Times New Roman" w:cs="Times New Roman"/>
      <w:b w:val="false"/>
      <w:i w:val="false"/>
      <w:sz w:val="22"/>
    </w:rPr>
  </w:style>
  <w:style w:type="character" w:styleId="WW8Num17z0" w:customStyle="1">
    <w:name w:val="WW8Num17z0"/>
    <w:qFormat/>
    <w:rsid w:val="00566e5d"/>
    <w:rPr/>
  </w:style>
  <w:style w:type="character" w:styleId="WW8Num18z0" w:customStyle="1">
    <w:name w:val="WW8Num18z0"/>
    <w:qFormat/>
    <w:rsid w:val="00566e5d"/>
    <w:rPr/>
  </w:style>
  <w:style w:type="character" w:styleId="WW8Num19z0" w:customStyle="1">
    <w:name w:val="WW8Num19z0"/>
    <w:qFormat/>
    <w:rsid w:val="00566e5d"/>
    <w:rPr/>
  </w:style>
  <w:style w:type="character" w:styleId="WW8Num20z0" w:customStyle="1">
    <w:name w:val="WW8Num20z0"/>
    <w:qFormat/>
    <w:rsid w:val="00566e5d"/>
    <w:rPr>
      <w:rFonts w:ascii="Times New Roman" w:hAnsi="Times New Roman" w:cs="Times New Roman"/>
      <w:b w:val="false"/>
      <w:i w:val="false"/>
      <w:sz w:val="22"/>
    </w:rPr>
  </w:style>
  <w:style w:type="character" w:styleId="WW8Num21z0" w:customStyle="1">
    <w:name w:val="WW8Num21z0"/>
    <w:qFormat/>
    <w:rsid w:val="00566e5d"/>
    <w:rPr/>
  </w:style>
  <w:style w:type="character" w:styleId="WW8Num22z0" w:customStyle="1">
    <w:name w:val="WW8Num22z0"/>
    <w:qFormat/>
    <w:rsid w:val="00566e5d"/>
    <w:rPr/>
  </w:style>
  <w:style w:type="character" w:styleId="WW8Num23z0" w:customStyle="1">
    <w:name w:val="WW8Num23z0"/>
    <w:qFormat/>
    <w:rsid w:val="00566e5d"/>
    <w:rPr>
      <w:rFonts w:ascii="Symbol" w:hAnsi="Symbol" w:cs="Symbol"/>
    </w:rPr>
  </w:style>
  <w:style w:type="character" w:styleId="WW8Num23z1" w:customStyle="1">
    <w:name w:val="WW8Num23z1"/>
    <w:qFormat/>
    <w:rsid w:val="00566e5d"/>
    <w:rPr>
      <w:rFonts w:ascii="Courier New" w:hAnsi="Courier New" w:cs="Courier New"/>
    </w:rPr>
  </w:style>
  <w:style w:type="character" w:styleId="WW8Num23z2" w:customStyle="1">
    <w:name w:val="WW8Num23z2"/>
    <w:qFormat/>
    <w:rsid w:val="00566e5d"/>
    <w:rPr>
      <w:rFonts w:ascii="Wingdings" w:hAnsi="Wingdings" w:cs="Wingdings"/>
    </w:rPr>
  </w:style>
  <w:style w:type="character" w:styleId="WW8Num24z0" w:customStyle="1">
    <w:name w:val="WW8Num24z0"/>
    <w:qFormat/>
    <w:rsid w:val="00566e5d"/>
    <w:rPr/>
  </w:style>
  <w:style w:type="character" w:styleId="WW8Num25z0" w:customStyle="1">
    <w:name w:val="WW8Num25z0"/>
    <w:qFormat/>
    <w:rsid w:val="00566e5d"/>
    <w:rPr/>
  </w:style>
  <w:style w:type="character" w:styleId="Domylnaczcionkaakapitu1" w:customStyle="1">
    <w:name w:val="Domyślna czcionka akapitu1"/>
    <w:qFormat/>
    <w:rsid w:val="00566e5d"/>
    <w:rPr/>
  </w:style>
  <w:style w:type="character" w:styleId="Numerstron" w:customStyle="1">
    <w:name w:val="Numer stron"/>
    <w:basedOn w:val="Domylnaczcionkaakapitu1"/>
    <w:rsid w:val="00566e5d"/>
    <w:rPr/>
  </w:style>
  <w:style w:type="character" w:styleId="VisitedInternetLink" w:customStyle="1">
    <w:name w:val="Visited Internet Link"/>
    <w:qFormat/>
    <w:rsid w:val="00566e5d"/>
    <w:rPr>
      <w:color w:val="800080"/>
      <w:u w:val="single"/>
    </w:rPr>
  </w:style>
  <w:style w:type="character" w:styleId="ListLabel1" w:customStyle="1">
    <w:name w:val="ListLabel 1"/>
    <w:qFormat/>
    <w:rsid w:val="00566e5d"/>
    <w:rPr/>
  </w:style>
  <w:style w:type="character" w:styleId="ListLabel2" w:customStyle="1">
    <w:name w:val="ListLabel 2"/>
    <w:qFormat/>
    <w:rsid w:val="00566e5d"/>
    <w:rPr>
      <w:szCs w:val="24"/>
    </w:rPr>
  </w:style>
  <w:style w:type="character" w:styleId="Czeinternetowe" w:customStyle="1">
    <w:name w:val="Łącze internetowe"/>
    <w:rsid w:val="00566e5d"/>
    <w:rPr>
      <w:color w:val="000080"/>
      <w:u w:val="single"/>
    </w:rPr>
  </w:style>
  <w:style w:type="character" w:styleId="ListLabel3" w:customStyle="1">
    <w:name w:val="ListLabel 3"/>
    <w:qFormat/>
    <w:rsid w:val="00566e5d"/>
    <w:rPr>
      <w:szCs w:val="28"/>
    </w:rPr>
  </w:style>
  <w:style w:type="character" w:styleId="ListLabel4" w:customStyle="1">
    <w:name w:val="ListLabel 4"/>
    <w:qFormat/>
    <w:rsid w:val="00566e5d"/>
    <w:rPr>
      <w:rFonts w:ascii="Times New Roman" w:hAnsi="Times New Roman"/>
      <w:b w:val="false"/>
      <w:bCs w:val="false"/>
      <w:szCs w:val="28"/>
    </w:rPr>
  </w:style>
  <w:style w:type="character" w:styleId="ListLabel5" w:customStyle="1">
    <w:name w:val="ListLabel 5"/>
    <w:qFormat/>
    <w:rsid w:val="00566e5d"/>
    <w:rPr>
      <w:rFonts w:ascii="Times New Roman" w:hAnsi="Times New Roman"/>
      <w:b w:val="false"/>
      <w:bCs w:val="false"/>
      <w:szCs w:val="24"/>
    </w:rPr>
  </w:style>
  <w:style w:type="character" w:styleId="ListLabel6" w:customStyle="1">
    <w:name w:val="ListLabel 6"/>
    <w:qFormat/>
    <w:rsid w:val="00566e5d"/>
    <w:rPr>
      <w:rFonts w:ascii="Times New Roman" w:hAnsi="Times New Roman"/>
      <w:b w:val="false"/>
      <w:bCs w:val="false"/>
    </w:rPr>
  </w:style>
  <w:style w:type="character" w:styleId="Wyrnienie" w:customStyle="1">
    <w:name w:val="Wyróżnienie"/>
    <w:qFormat/>
    <w:rsid w:val="00566e5d"/>
    <w:rPr>
      <w:i/>
      <w:iCs/>
    </w:rPr>
  </w:style>
  <w:style w:type="character" w:styleId="Q" w:customStyle="1">
    <w:name w:val="q"/>
    <w:qFormat/>
    <w:rsid w:val="00566e5d"/>
    <w:rPr/>
  </w:style>
  <w:style w:type="character" w:styleId="ListLabel7" w:customStyle="1">
    <w:name w:val="ListLabel 7"/>
    <w:qFormat/>
    <w:rsid w:val="00566e5d"/>
    <w:rPr/>
  </w:style>
  <w:style w:type="character" w:styleId="ListLabel8" w:customStyle="1">
    <w:name w:val="ListLabel 8"/>
    <w:qFormat/>
    <w:rsid w:val="00566e5d"/>
    <w:rPr/>
  </w:style>
  <w:style w:type="character" w:styleId="Mocnowyrniony" w:customStyle="1">
    <w:name w:val="Mocno wyróżniony"/>
    <w:qFormat/>
    <w:rsid w:val="00566e5d"/>
    <w:rPr>
      <w:b/>
      <w:bCs/>
    </w:rPr>
  </w:style>
  <w:style w:type="character" w:styleId="ListLabel9" w:customStyle="1">
    <w:name w:val="ListLabel 9"/>
    <w:qFormat/>
    <w:rsid w:val="00566e5d"/>
    <w:rPr/>
  </w:style>
  <w:style w:type="character" w:styleId="ListLabel10" w:customStyle="1">
    <w:name w:val="ListLabel 10"/>
    <w:qFormat/>
    <w:rsid w:val="00566e5d"/>
    <w:rPr/>
  </w:style>
  <w:style w:type="character" w:styleId="ListLabel11" w:customStyle="1">
    <w:name w:val="ListLabel 11"/>
    <w:qFormat/>
    <w:rsid w:val="00566e5d"/>
    <w:rPr/>
  </w:style>
  <w:style w:type="character" w:styleId="Znakinumeracji" w:customStyle="1">
    <w:name w:val="Znaki numeracji"/>
    <w:qFormat/>
    <w:rsid w:val="00566e5d"/>
    <w:rPr/>
  </w:style>
  <w:style w:type="character" w:styleId="ListLabel12" w:customStyle="1">
    <w:name w:val="ListLabel 12"/>
    <w:qFormat/>
    <w:rsid w:val="00566e5d"/>
    <w:rPr/>
  </w:style>
  <w:style w:type="character" w:styleId="ListLabel13" w:customStyle="1">
    <w:name w:val="ListLabel 13"/>
    <w:qFormat/>
    <w:rsid w:val="00566e5d"/>
    <w:rPr/>
  </w:style>
  <w:style w:type="character" w:styleId="ListLabel14" w:customStyle="1">
    <w:name w:val="ListLabel 14"/>
    <w:qFormat/>
    <w:rsid w:val="00566e5d"/>
    <w:rPr/>
  </w:style>
  <w:style w:type="character" w:styleId="ListLabel15" w:customStyle="1">
    <w:name w:val="ListLabel 15"/>
    <w:qFormat/>
    <w:rsid w:val="00566e5d"/>
    <w:rPr/>
  </w:style>
  <w:style w:type="character" w:styleId="ListLabel16" w:customStyle="1">
    <w:name w:val="ListLabel 16"/>
    <w:qFormat/>
    <w:rsid w:val="00566e5d"/>
    <w:rPr/>
  </w:style>
  <w:style w:type="character" w:styleId="ListLabel17" w:customStyle="1">
    <w:name w:val="ListLabel 17"/>
    <w:qFormat/>
    <w:rsid w:val="00566e5d"/>
    <w:rPr/>
  </w:style>
  <w:style w:type="character" w:styleId="TekstdymkaZnak" w:customStyle="1">
    <w:name w:val="Tekst dymka Znak"/>
    <w:basedOn w:val="DefaultParagraphFont"/>
    <w:link w:val="Tekstdymka"/>
    <w:uiPriority w:val="99"/>
    <w:semiHidden/>
    <w:qFormat/>
    <w:rsid w:val="006c42f6"/>
    <w:rPr>
      <w:rFonts w:ascii="Tahoma" w:hAnsi="Tahoma" w:cs="Mangal"/>
      <w:sz w:val="16"/>
      <w:szCs w:val="14"/>
    </w:rPr>
  </w:style>
  <w:style w:type="character" w:styleId="Annotationreference">
    <w:name w:val="annotation reference"/>
    <w:basedOn w:val="DefaultParagraphFont"/>
    <w:uiPriority w:val="99"/>
    <w:semiHidden/>
    <w:unhideWhenUsed/>
    <w:qFormat/>
    <w:rsid w:val="00d16e58"/>
    <w:rPr>
      <w:sz w:val="16"/>
      <w:szCs w:val="16"/>
    </w:rPr>
  </w:style>
  <w:style w:type="character" w:styleId="TekstkomentarzaZnak" w:customStyle="1">
    <w:name w:val="Tekst komentarza Znak"/>
    <w:basedOn w:val="DefaultParagraphFont"/>
    <w:link w:val="Tekstkomentarza"/>
    <w:uiPriority w:val="99"/>
    <w:semiHidden/>
    <w:qFormat/>
    <w:rsid w:val="00d16e58"/>
    <w:rPr>
      <w:rFonts w:ascii="Times New Roman" w:hAnsi="Times New Roman" w:cs="Mangal"/>
      <w:szCs w:val="18"/>
    </w:rPr>
  </w:style>
  <w:style w:type="character" w:styleId="TematkomentarzaZnak" w:customStyle="1">
    <w:name w:val="Temat komentarza Znak"/>
    <w:basedOn w:val="TekstkomentarzaZnak"/>
    <w:link w:val="Tematkomentarza"/>
    <w:uiPriority w:val="99"/>
    <w:semiHidden/>
    <w:qFormat/>
    <w:rsid w:val="00d16e58"/>
    <w:rPr>
      <w:rFonts w:ascii="Times New Roman" w:hAnsi="Times New Roman" w:cs="Mangal"/>
      <w:b/>
      <w:bCs/>
      <w:szCs w:val="18"/>
    </w:rPr>
  </w:style>
  <w:style w:type="character" w:styleId="ListLabel18" w:customStyle="1">
    <w:name w:val="ListLabel 18"/>
    <w:qFormat/>
    <w:rPr/>
  </w:style>
  <w:style w:type="character" w:styleId="ListLabel19" w:customStyle="1">
    <w:name w:val="ListLabel 19"/>
    <w:qFormat/>
    <w:rPr/>
  </w:style>
  <w:style w:type="character" w:styleId="ListLabel20" w:customStyle="1">
    <w:name w:val="ListLabel 20"/>
    <w:qFormat/>
    <w:rPr/>
  </w:style>
  <w:style w:type="character" w:styleId="ListLabel21">
    <w:name w:val="ListLabel 21"/>
    <w:qFormat/>
    <w:rPr/>
  </w:style>
  <w:style w:type="paragraph" w:styleId="Nagwek">
    <w:name w:val="Nagłówek"/>
    <w:basedOn w:val="Normal"/>
    <w:next w:val="Tretekstu"/>
    <w:qFormat/>
    <w:pPr>
      <w:keepNext w:val="true"/>
      <w:spacing w:before="240" w:after="120"/>
    </w:pPr>
    <w:rPr>
      <w:rFonts w:ascii="Liberation Sans" w:hAnsi="Liberation Sans" w:eastAsia="Noto Sans CJK SC Regular" w:cs="Lohit Devanagari"/>
      <w:sz w:val="28"/>
      <w:szCs w:val="28"/>
    </w:rPr>
  </w:style>
  <w:style w:type="paragraph" w:styleId="Tretekstu">
    <w:name w:val="Body Text"/>
    <w:basedOn w:val="Normal"/>
    <w:rsid w:val="00566e5d"/>
    <w:pPr>
      <w:spacing w:lineRule="auto" w:line="360" w:before="0" w:after="403"/>
      <w:jc w:val="both"/>
    </w:pPr>
    <w:rPr/>
  </w:style>
  <w:style w:type="paragraph" w:styleId="Lista">
    <w:name w:val="List"/>
    <w:basedOn w:val="Tretekstu"/>
    <w:rsid w:val="00566e5d"/>
    <w:pPr/>
    <w:rPr/>
  </w:style>
  <w:style w:type="paragraph" w:styleId="Podpis">
    <w:name w:val="Caption"/>
    <w:basedOn w:val="Normal"/>
    <w:qFormat/>
    <w:pPr>
      <w:suppressLineNumbers/>
      <w:spacing w:before="120" w:after="120"/>
    </w:pPr>
    <w:rPr>
      <w:rFonts w:cs="Lohit Devanagari"/>
      <w:i/>
      <w:iCs/>
      <w:sz w:val="24"/>
      <w:szCs w:val="24"/>
    </w:rPr>
  </w:style>
  <w:style w:type="paragraph" w:styleId="Indeks" w:customStyle="1">
    <w:name w:val="Indeks"/>
    <w:basedOn w:val="Normal"/>
    <w:qFormat/>
    <w:rsid w:val="00566e5d"/>
    <w:pPr>
      <w:suppressLineNumbers/>
    </w:pPr>
    <w:rPr/>
  </w:style>
  <w:style w:type="paragraph" w:styleId="Nagwek11" w:customStyle="1">
    <w:name w:val="Nagłówek 11"/>
    <w:basedOn w:val="Normal"/>
    <w:qFormat/>
    <w:rsid w:val="00566e5d"/>
    <w:pPr>
      <w:widowControl w:val="false"/>
      <w:outlineLvl w:val="0"/>
    </w:pPr>
    <w:rPr>
      <w:rFonts w:ascii="Liberation Serif" w:hAnsi="Liberation Serif"/>
      <w:b/>
      <w:bCs/>
      <w:sz w:val="36"/>
      <w:szCs w:val="36"/>
    </w:rPr>
  </w:style>
  <w:style w:type="paragraph" w:styleId="Nagwek21" w:customStyle="1">
    <w:name w:val="Nagłówek 21"/>
    <w:basedOn w:val="Normal"/>
    <w:qFormat/>
    <w:rsid w:val="00566e5d"/>
    <w:pPr>
      <w:keepNext w:val="true"/>
      <w:spacing w:before="240" w:after="60"/>
      <w:outlineLvl w:val="1"/>
    </w:pPr>
    <w:rPr>
      <w:rFonts w:ascii="Arial" w:hAnsi="Arial" w:cs="Arial"/>
      <w:b/>
      <w:bCs/>
      <w:i/>
      <w:iCs/>
      <w:sz w:val="28"/>
      <w:szCs w:val="28"/>
    </w:rPr>
  </w:style>
  <w:style w:type="paragraph" w:styleId="Nagwek31" w:customStyle="1">
    <w:name w:val="Nagłówek 31"/>
    <w:basedOn w:val="Normal"/>
    <w:qFormat/>
    <w:rsid w:val="00566e5d"/>
    <w:pPr>
      <w:keepNext w:val="true"/>
      <w:spacing w:before="240" w:after="60"/>
      <w:outlineLvl w:val="2"/>
    </w:pPr>
    <w:rPr>
      <w:rFonts w:ascii="Arial" w:hAnsi="Arial" w:cs="Arial"/>
      <w:b/>
      <w:bCs/>
      <w:sz w:val="26"/>
      <w:szCs w:val="26"/>
    </w:rPr>
  </w:style>
  <w:style w:type="paragraph" w:styleId="Nagwek41" w:customStyle="1">
    <w:name w:val="Nagłówek 41"/>
    <w:basedOn w:val="Normal"/>
    <w:qFormat/>
    <w:rsid w:val="00566e5d"/>
    <w:pPr>
      <w:keepNext w:val="true"/>
      <w:jc w:val="center"/>
      <w:outlineLvl w:val="3"/>
    </w:pPr>
    <w:rPr>
      <w:b/>
      <w:sz w:val="26"/>
      <w:szCs w:val="32"/>
    </w:rPr>
  </w:style>
  <w:style w:type="paragraph" w:styleId="Gwka">
    <w:name w:val="Header"/>
    <w:basedOn w:val="Normal"/>
    <w:qFormat/>
    <w:pPr>
      <w:keepNext w:val="true"/>
      <w:spacing w:before="240" w:after="120"/>
    </w:pPr>
    <w:rPr>
      <w:rFonts w:ascii="Liberation Sans" w:hAnsi="Liberation Sans"/>
      <w:sz w:val="28"/>
      <w:szCs w:val="28"/>
    </w:rPr>
  </w:style>
  <w:style w:type="paragraph" w:styleId="Legenda1" w:customStyle="1">
    <w:name w:val="Legenda1"/>
    <w:basedOn w:val="Normal"/>
    <w:qFormat/>
    <w:rsid w:val="00566e5d"/>
    <w:pPr>
      <w:suppressLineNumbers/>
      <w:spacing w:before="120" w:after="120"/>
    </w:pPr>
    <w:rPr>
      <w:i/>
      <w:iCs/>
    </w:rPr>
  </w:style>
  <w:style w:type="paragraph" w:styleId="Nagwek1" w:customStyle="1">
    <w:name w:val="Nagłówek1"/>
    <w:basedOn w:val="Normal"/>
    <w:qFormat/>
    <w:rsid w:val="00566e5d"/>
    <w:pPr>
      <w:keepNext w:val="true"/>
      <w:spacing w:before="240" w:after="120"/>
    </w:pPr>
    <w:rPr>
      <w:rFonts w:ascii="Liberation Sans" w:hAnsi="Liberation Sans"/>
      <w:sz w:val="28"/>
      <w:szCs w:val="28"/>
    </w:rPr>
  </w:style>
  <w:style w:type="paragraph" w:styleId="Caption">
    <w:name w:val="caption"/>
    <w:basedOn w:val="Normal"/>
    <w:qFormat/>
    <w:rsid w:val="00566e5d"/>
    <w:pPr>
      <w:suppressLineNumbers/>
      <w:spacing w:before="120" w:after="120"/>
    </w:pPr>
    <w:rPr>
      <w:i/>
      <w:iCs/>
    </w:rPr>
  </w:style>
  <w:style w:type="paragraph" w:styleId="Spis" w:customStyle="1">
    <w:name w:val="spis"/>
    <w:basedOn w:val="Normal"/>
    <w:qFormat/>
    <w:rsid w:val="00566e5d"/>
    <w:pPr>
      <w:pageBreakBefore/>
      <w:spacing w:before="0" w:after="280"/>
      <w:jc w:val="center"/>
    </w:pPr>
    <w:rPr>
      <w:b/>
      <w:smallCaps/>
      <w:sz w:val="28"/>
    </w:rPr>
  </w:style>
  <w:style w:type="paragraph" w:styleId="Tekstpodstawowy21" w:customStyle="1">
    <w:name w:val="Tekst podstawowy 21"/>
    <w:basedOn w:val="Normal"/>
    <w:qFormat/>
    <w:rsid w:val="00566e5d"/>
    <w:pPr>
      <w:jc w:val="center"/>
    </w:pPr>
    <w:rPr>
      <w:b/>
      <w:bCs/>
      <w:sz w:val="48"/>
    </w:rPr>
  </w:style>
  <w:style w:type="paragraph" w:styleId="Spistreci21" w:customStyle="1">
    <w:name w:val="Spis treści 21"/>
    <w:basedOn w:val="Normal"/>
    <w:qFormat/>
    <w:rsid w:val="00566e5d"/>
    <w:pPr>
      <w:tabs>
        <w:tab w:val="left" w:pos="709" w:leader="none"/>
        <w:tab w:val="right" w:pos="8493" w:leader="dot"/>
      </w:tabs>
      <w:spacing w:lineRule="auto" w:line="360"/>
      <w:ind w:left="284" w:hanging="0"/>
    </w:pPr>
    <w:rPr>
      <w:lang w:eastAsia="en-US"/>
    </w:rPr>
  </w:style>
  <w:style w:type="paragraph" w:styleId="Spistreci11" w:customStyle="1">
    <w:name w:val="Spis treści 11"/>
    <w:basedOn w:val="Normal"/>
    <w:qFormat/>
    <w:rsid w:val="00566e5d"/>
    <w:pPr>
      <w:tabs>
        <w:tab w:val="left" w:pos="284" w:leader="none"/>
        <w:tab w:val="right" w:pos="8493" w:leader="dot"/>
      </w:tabs>
      <w:spacing w:lineRule="auto" w:line="360"/>
    </w:pPr>
    <w:rPr>
      <w:szCs w:val="28"/>
      <w:lang w:eastAsia="en-US"/>
    </w:rPr>
  </w:style>
  <w:style w:type="paragraph" w:styleId="Spistreci31" w:customStyle="1">
    <w:name w:val="Spis treści 31"/>
    <w:basedOn w:val="Normal"/>
    <w:qFormat/>
    <w:rsid w:val="00566e5d"/>
    <w:pPr>
      <w:tabs>
        <w:tab w:val="right" w:pos="1418" w:leader="none"/>
        <w:tab w:val="right" w:pos="8493" w:leader="dot"/>
      </w:tabs>
      <w:spacing w:lineRule="auto" w:line="360"/>
      <w:ind w:left="709" w:hanging="0"/>
    </w:pPr>
    <w:rPr>
      <w:lang w:eastAsia="en-US"/>
    </w:rPr>
  </w:style>
  <w:style w:type="paragraph" w:styleId="Tyturozdziau" w:customStyle="1">
    <w:name w:val="Tytuł rozdziału"/>
    <w:basedOn w:val="Normal"/>
    <w:qFormat/>
    <w:rsid w:val="00566e5d"/>
    <w:pPr>
      <w:keepNext w:val="true"/>
      <w:keepLines/>
      <w:pageBreakBefore/>
      <w:widowControl w:val="false"/>
      <w:spacing w:before="0" w:after="274"/>
      <w:ind w:left="360" w:hanging="360"/>
      <w:jc w:val="center"/>
    </w:pPr>
    <w:rPr>
      <w:b/>
      <w:sz w:val="28"/>
    </w:rPr>
  </w:style>
  <w:style w:type="paragraph" w:styleId="Nagwek2" w:customStyle="1">
    <w:name w:val="Nagłówek2"/>
    <w:basedOn w:val="Normal"/>
    <w:qFormat/>
    <w:rsid w:val="00566e5d"/>
    <w:pPr>
      <w:tabs>
        <w:tab w:val="center" w:pos="4536" w:leader="none"/>
        <w:tab w:val="right" w:pos="9072" w:leader="none"/>
      </w:tabs>
    </w:pPr>
    <w:rPr/>
  </w:style>
  <w:style w:type="paragraph" w:styleId="Stopka1" w:customStyle="1">
    <w:name w:val="Stopka1"/>
    <w:basedOn w:val="Normal"/>
    <w:qFormat/>
    <w:rsid w:val="00566e5d"/>
    <w:pPr>
      <w:tabs>
        <w:tab w:val="center" w:pos="4536" w:leader="none"/>
        <w:tab w:val="right" w:pos="9072" w:leader="none"/>
      </w:tabs>
    </w:pPr>
    <w:rPr/>
  </w:style>
  <w:style w:type="paragraph" w:styleId="Teksttabeli" w:customStyle="1">
    <w:name w:val="Tekst tabeli"/>
    <w:basedOn w:val="Normal"/>
    <w:qFormat/>
    <w:rsid w:val="00566e5d"/>
    <w:pPr>
      <w:spacing w:before="40" w:after="0"/>
      <w:jc w:val="center"/>
    </w:pPr>
    <w:rPr/>
  </w:style>
  <w:style w:type="paragraph" w:styleId="Wzr" w:customStyle="1">
    <w:name w:val="Wzór"/>
    <w:basedOn w:val="Normal"/>
    <w:qFormat/>
    <w:rsid w:val="00566e5d"/>
    <w:pPr>
      <w:keepNext w:val="true"/>
      <w:keepLines/>
      <w:widowControl w:val="false"/>
      <w:tabs>
        <w:tab w:val="center" w:pos="4253" w:leader="none"/>
        <w:tab w:val="right" w:pos="8505" w:leader="none"/>
      </w:tabs>
      <w:jc w:val="center"/>
    </w:pPr>
    <w:rPr>
      <w:lang w:eastAsia="pl-PL"/>
    </w:rPr>
  </w:style>
  <w:style w:type="paragraph" w:styleId="Tytupodrozdziau" w:customStyle="1">
    <w:name w:val="Tytuł podrozdziału"/>
    <w:basedOn w:val="Normal"/>
    <w:qFormat/>
    <w:rsid w:val="00566e5d"/>
    <w:pPr>
      <w:spacing w:before="240" w:after="240"/>
    </w:pPr>
    <w:rPr>
      <w:b/>
      <w:sz w:val="28"/>
    </w:rPr>
  </w:style>
  <w:style w:type="paragraph" w:styleId="Tytutabeli" w:customStyle="1">
    <w:name w:val="Tytuł tabeli"/>
    <w:basedOn w:val="Normal"/>
    <w:qFormat/>
    <w:rsid w:val="00566e5d"/>
    <w:pPr>
      <w:keepNext w:val="true"/>
      <w:keepLines/>
      <w:widowControl w:val="false"/>
      <w:spacing w:before="0" w:after="120"/>
      <w:ind w:left="1276" w:right="1332" w:hanging="0"/>
      <w:jc w:val="both"/>
    </w:pPr>
    <w:rPr>
      <w:sz w:val="22"/>
    </w:rPr>
  </w:style>
  <w:style w:type="paragraph" w:styleId="Sowotabela" w:customStyle="1">
    <w:name w:val="Słowo tabela"/>
    <w:basedOn w:val="Normal"/>
    <w:qFormat/>
    <w:rsid w:val="00566e5d"/>
    <w:pPr>
      <w:keepNext w:val="true"/>
      <w:tabs>
        <w:tab w:val="right" w:pos="7088" w:leader="none"/>
      </w:tabs>
      <w:spacing w:before="120" w:after="120"/>
      <w:ind w:right="1332" w:hanging="0"/>
    </w:pPr>
    <w:rPr>
      <w:b/>
      <w:sz w:val="22"/>
    </w:rPr>
  </w:style>
  <w:style w:type="paragraph" w:styleId="Podpisypodwzorami" w:customStyle="1">
    <w:name w:val="Podpisy pod wzorami"/>
    <w:basedOn w:val="Normal"/>
    <w:qFormat/>
    <w:rsid w:val="00566e5d"/>
    <w:pPr>
      <w:keepNext w:val="true"/>
      <w:keepLines/>
      <w:widowControl w:val="false"/>
      <w:spacing w:lineRule="auto" w:line="360"/>
    </w:pPr>
    <w:rPr>
      <w:sz w:val="22"/>
    </w:rPr>
  </w:style>
  <w:style w:type="paragraph" w:styleId="Podpispodrysunkiem" w:customStyle="1">
    <w:name w:val="Podpis pod rysunkiem"/>
    <w:basedOn w:val="Normal"/>
    <w:qFormat/>
    <w:rsid w:val="00566e5d"/>
    <w:pPr>
      <w:keepNext w:val="true"/>
      <w:keepLines/>
      <w:widowControl w:val="false"/>
      <w:spacing w:before="120" w:after="120"/>
      <w:jc w:val="center"/>
    </w:pPr>
    <w:rPr>
      <w:sz w:val="22"/>
    </w:rPr>
  </w:style>
  <w:style w:type="paragraph" w:styleId="Wyliczenie" w:customStyle="1">
    <w:name w:val="Wyliczenie"/>
    <w:basedOn w:val="Normal"/>
    <w:qFormat/>
    <w:rsid w:val="00566e5d"/>
    <w:pPr>
      <w:keepNext w:val="true"/>
      <w:keepLines/>
      <w:widowControl w:val="false"/>
      <w:spacing w:lineRule="auto" w:line="360"/>
      <w:jc w:val="both"/>
    </w:pPr>
    <w:rPr/>
  </w:style>
  <w:style w:type="paragraph" w:styleId="Tytutrzeciegostopnia" w:customStyle="1">
    <w:name w:val="Tytuł trzeciego stopnia"/>
    <w:basedOn w:val="Normal"/>
    <w:qFormat/>
    <w:rsid w:val="00566e5d"/>
    <w:pPr>
      <w:keepNext w:val="true"/>
      <w:spacing w:lineRule="auto" w:line="360" w:before="60" w:after="60"/>
    </w:pPr>
    <w:rPr>
      <w:b/>
    </w:rPr>
  </w:style>
  <w:style w:type="paragraph" w:styleId="Spistreci41" w:customStyle="1">
    <w:name w:val="Spis treści 41"/>
    <w:basedOn w:val="Normal"/>
    <w:qFormat/>
    <w:rsid w:val="00566e5d"/>
    <w:pPr>
      <w:ind w:left="600" w:hanging="0"/>
    </w:pPr>
    <w:rPr/>
  </w:style>
  <w:style w:type="paragraph" w:styleId="Spistreci51" w:customStyle="1">
    <w:name w:val="Spis treści 51"/>
    <w:basedOn w:val="Normal"/>
    <w:qFormat/>
    <w:rsid w:val="00566e5d"/>
    <w:pPr>
      <w:ind w:left="800" w:hanging="0"/>
    </w:pPr>
    <w:rPr/>
  </w:style>
  <w:style w:type="paragraph" w:styleId="Spistreci61" w:customStyle="1">
    <w:name w:val="Spis treści 61"/>
    <w:basedOn w:val="Normal"/>
    <w:qFormat/>
    <w:rsid w:val="00566e5d"/>
    <w:pPr>
      <w:ind w:left="1000" w:hanging="0"/>
    </w:pPr>
    <w:rPr/>
  </w:style>
  <w:style w:type="paragraph" w:styleId="Spistreci71" w:customStyle="1">
    <w:name w:val="Spis treści 71"/>
    <w:basedOn w:val="Normal"/>
    <w:qFormat/>
    <w:rsid w:val="00566e5d"/>
    <w:pPr>
      <w:ind w:left="1200" w:hanging="0"/>
    </w:pPr>
    <w:rPr/>
  </w:style>
  <w:style w:type="paragraph" w:styleId="Spistreci81" w:customStyle="1">
    <w:name w:val="Spis treści 81"/>
    <w:basedOn w:val="Normal"/>
    <w:qFormat/>
    <w:rsid w:val="00566e5d"/>
    <w:pPr>
      <w:ind w:left="1400" w:hanging="0"/>
    </w:pPr>
    <w:rPr/>
  </w:style>
  <w:style w:type="paragraph" w:styleId="Spistreci91" w:customStyle="1">
    <w:name w:val="Spis treści 91"/>
    <w:basedOn w:val="Normal"/>
    <w:qFormat/>
    <w:rsid w:val="00566e5d"/>
    <w:pPr>
      <w:ind w:left="1600" w:hanging="0"/>
    </w:pPr>
    <w:rPr/>
  </w:style>
  <w:style w:type="paragraph" w:styleId="Pozycjabibliografii" w:customStyle="1">
    <w:name w:val="Pozycja bibliografii"/>
    <w:basedOn w:val="Normal"/>
    <w:qFormat/>
    <w:rsid w:val="00566e5d"/>
    <w:pPr>
      <w:spacing w:lineRule="auto" w:line="360"/>
    </w:pPr>
    <w:rPr/>
  </w:style>
  <w:style w:type="paragraph" w:styleId="Wykazrde1" w:customStyle="1">
    <w:name w:val="Wykaz źródeł1"/>
    <w:basedOn w:val="Normal"/>
    <w:qFormat/>
    <w:rsid w:val="00566e5d"/>
    <w:pPr>
      <w:spacing w:lineRule="auto" w:line="480"/>
      <w:ind w:left="238" w:hanging="238"/>
    </w:pPr>
    <w:rPr/>
  </w:style>
  <w:style w:type="paragraph" w:styleId="Wypunktowanie" w:customStyle="1">
    <w:name w:val="wypunktowanie"/>
    <w:basedOn w:val="Normal"/>
    <w:qFormat/>
    <w:rsid w:val="00566e5d"/>
    <w:pPr>
      <w:spacing w:lineRule="auto" w:line="360"/>
      <w:jc w:val="both"/>
    </w:pPr>
    <w:rPr/>
  </w:style>
  <w:style w:type="paragraph" w:styleId="Pozycjaspisurysunkw" w:customStyle="1">
    <w:name w:val="Pozycja spisu rysunków"/>
    <w:basedOn w:val="Normal"/>
    <w:qFormat/>
    <w:rsid w:val="00566e5d"/>
    <w:pPr>
      <w:spacing w:lineRule="auto" w:line="360"/>
    </w:pPr>
    <w:rPr/>
  </w:style>
  <w:style w:type="paragraph" w:styleId="Kod" w:customStyle="1">
    <w:name w:val="kod"/>
    <w:basedOn w:val="Tretekstu"/>
    <w:qFormat/>
    <w:rsid w:val="00566e5d"/>
    <w:pPr>
      <w:spacing w:lineRule="auto" w:line="240" w:before="60" w:after="60"/>
      <w:ind w:left="397" w:firstLine="28"/>
    </w:pPr>
    <w:rPr>
      <w:rFonts w:ascii="Lucida Console" w:hAnsi="Lucida Console" w:cs="Lucida Console"/>
      <w:sz w:val="18"/>
    </w:rPr>
  </w:style>
  <w:style w:type="paragraph" w:styleId="Zawartotabeli" w:customStyle="1">
    <w:name w:val="Zawartość tabeli"/>
    <w:basedOn w:val="Normal"/>
    <w:qFormat/>
    <w:rsid w:val="00566e5d"/>
    <w:pPr>
      <w:suppressLineNumbers/>
    </w:pPr>
    <w:rPr/>
  </w:style>
  <w:style w:type="paragraph" w:styleId="Nagwektabeli" w:customStyle="1">
    <w:name w:val="Nagłówek tabeli"/>
    <w:basedOn w:val="Zawartotabeli"/>
    <w:qFormat/>
    <w:rsid w:val="00566e5d"/>
    <w:pPr>
      <w:jc w:val="center"/>
    </w:pPr>
    <w:rPr>
      <w:b/>
      <w:bCs/>
    </w:rPr>
  </w:style>
  <w:style w:type="paragraph" w:styleId="FrameContents" w:customStyle="1">
    <w:name w:val="Frame Contents"/>
    <w:basedOn w:val="Normal"/>
    <w:qFormat/>
    <w:rsid w:val="00566e5d"/>
    <w:pPr/>
    <w:rPr/>
  </w:style>
  <w:style w:type="paragraph" w:styleId="Tekstwstpniesformatowany" w:customStyle="1">
    <w:name w:val="Tekst wstępnie sformatowany"/>
    <w:basedOn w:val="Normal"/>
    <w:qFormat/>
    <w:rsid w:val="00566e5d"/>
    <w:pPr/>
    <w:rPr>
      <w:rFonts w:ascii="Liberation Mono" w:hAnsi="Liberation Mono" w:eastAsia="Courier New" w:cs="Liberation Mono"/>
      <w:sz w:val="20"/>
      <w:szCs w:val="20"/>
    </w:rPr>
  </w:style>
  <w:style w:type="paragraph" w:styleId="BalloonText">
    <w:name w:val="Balloon Text"/>
    <w:basedOn w:val="Normal"/>
    <w:link w:val="TekstdymkaZnak"/>
    <w:uiPriority w:val="99"/>
    <w:semiHidden/>
    <w:unhideWhenUsed/>
    <w:qFormat/>
    <w:rsid w:val="006c42f6"/>
    <w:pPr/>
    <w:rPr>
      <w:rFonts w:ascii="Tahoma" w:hAnsi="Tahoma" w:cs="Mangal"/>
      <w:sz w:val="16"/>
      <w:szCs w:val="14"/>
    </w:rPr>
  </w:style>
  <w:style w:type="paragraph" w:styleId="Annotationtext">
    <w:name w:val="annotation text"/>
    <w:basedOn w:val="Normal"/>
    <w:link w:val="TekstkomentarzaZnak"/>
    <w:uiPriority w:val="99"/>
    <w:semiHidden/>
    <w:unhideWhenUsed/>
    <w:qFormat/>
    <w:rsid w:val="00d16e58"/>
    <w:pPr/>
    <w:rPr>
      <w:rFonts w:cs="Mangal"/>
      <w:sz w:val="20"/>
      <w:szCs w:val="18"/>
    </w:rPr>
  </w:style>
  <w:style w:type="paragraph" w:styleId="Annotationsubject">
    <w:name w:val="annotation subject"/>
    <w:basedOn w:val="Annotationtext"/>
    <w:link w:val="TematkomentarzaZnak"/>
    <w:uiPriority w:val="99"/>
    <w:semiHidden/>
    <w:unhideWhenUsed/>
    <w:qFormat/>
    <w:rsid w:val="00d16e58"/>
    <w:pPr/>
    <w:rPr>
      <w:b/>
      <w:bCs/>
    </w:rPr>
  </w:style>
  <w:style w:type="paragraph" w:styleId="Spistreci1">
    <w:name w:val="TOC 1"/>
    <w:basedOn w:val="Indeks"/>
    <w:pPr>
      <w:tabs>
        <w:tab w:val="right" w:pos="9638" w:leader="dot"/>
      </w:tabs>
      <w:ind w:left="0" w:hanging="0"/>
    </w:pPr>
    <w:rPr/>
  </w:style>
  <w:style w:type="paragraph" w:styleId="Spistreci2">
    <w:name w:val="TOC 2"/>
    <w:basedOn w:val="Indeks"/>
    <w:pPr>
      <w:tabs>
        <w:tab w:val="right" w:pos="9355" w:leader="dot"/>
      </w:tabs>
      <w:ind w:left="283" w:hanging="0"/>
    </w:pPr>
    <w:rPr/>
  </w:style>
  <w:style w:type="paragraph" w:styleId="Spistreci3">
    <w:name w:val="TOC 3"/>
    <w:basedOn w:val="Indeks"/>
    <w:pPr>
      <w:tabs>
        <w:tab w:val="right" w:pos="9072" w:leader="dot"/>
      </w:tabs>
      <w:ind w:left="566" w:hanging="0"/>
    </w:pPr>
    <w:rPr/>
  </w:style>
  <w:style w:type="numbering" w:styleId="NoList" w:default="1">
    <w:name w:val="No List"/>
    <w:uiPriority w:val="99"/>
    <w:semiHidden/>
    <w:unhideWhenUsed/>
    <w:qFormat/>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hyperlink" Target="https://console.firebase.google.com/" TargetMode="External"/><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hyperlink" Target="https://android.com.pl/news/39909-historia-androida-w-pigulce-infografika-przedstawiajaca-najwazniejsze-informacje/" TargetMode="External"/><Relationship Id="rId99" Type="http://schemas.openxmlformats.org/officeDocument/2006/relationships/hyperlink" Target="https://komorkomania.pl/35271,android-8-1-oreo-co-nowego" TargetMode="External"/><Relationship Id="rId100" Type="http://schemas.openxmlformats.org/officeDocument/2006/relationships/hyperlink" Target="https://antyweb.pl/android-studio-to-swietne-narzedzie-dla-programistow-tworzenie-nowych-aplikacji-bedzie-teraz-znacznie-szybsze/" TargetMode="External"/><Relationship Id="rId101" Type="http://schemas.openxmlformats.org/officeDocument/2006/relationships/hyperlink" Target="http://www.altcontroldelete.pl/artykuly/java-charakterystyka-platformy-i-jezyka/" TargetMode="External"/><Relationship Id="rId102" Type="http://schemas.openxmlformats.org/officeDocument/2006/relationships/hyperlink" Target="https://gmapsapi.com/" TargetMode="External"/><Relationship Id="rId103" Type="http://schemas.openxmlformats.org/officeDocument/2006/relationships/hyperlink" Target="https://itiq.pl/marketing/czym-firebase-marketing-aplikacji-mobilnych-unity/" TargetMode="External"/><Relationship Id="rId104" Type="http://schemas.openxmlformats.org/officeDocument/2006/relationships/comments" Target="comments.xml"/><Relationship Id="rId105" Type="http://schemas.openxmlformats.org/officeDocument/2006/relationships/numbering" Target="numbering.xml"/><Relationship Id="rId106" Type="http://schemas.openxmlformats.org/officeDocument/2006/relationships/fontTable" Target="fontTable.xml"/><Relationship Id="rId107" Type="http://schemas.openxmlformats.org/officeDocument/2006/relationships/settings" Target="settings.xml"/><Relationship Id="rId108" Type="http://schemas.openxmlformats.org/officeDocument/2006/relationships/theme" Target="theme/theme1.xml"/><Relationship Id="rId10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0DC13-DC3F-41A3-A036-A864386A2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Application>LibreOffice/6.0.7.3$Linux_X86_64 LibreOffice_project/00m0$Build-3</Application>
  <Pages>68</Pages>
  <Words>9766</Words>
  <Characters>66679</Characters>
  <CharactersWithSpaces>77771</CharactersWithSpaces>
  <Paragraphs>611</Paragraphs>
  <Company>Fujitsu</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2019-05-14T09:07:00Z</dcterms:created>
  <dc:creator>maciekka</dc:creator>
  <dc:description/>
  <dc:language>en-US</dc:language>
  <cp:lastModifiedBy/>
  <dcterms:modified xsi:type="dcterms:W3CDTF">2019-05-19T19:55:10Z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Fujitsu</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