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tbl>
      <w:tblPr>
        <w:tblW w:w="9212" w:type="dxa"/>
        <w:jc w:val="left"/>
        <w:tblInd w:w="-69" w:type="dxa"/>
        <w:tblBorders/>
        <w:tblCellMar>
          <w:top w:w="0" w:type="dxa"/>
          <w:left w:w="70" w:type="dxa"/>
          <w:bottom w:w="0" w:type="dxa"/>
          <w:right w:w="70" w:type="dxa"/>
        </w:tblCellMar>
        <w:tblLook w:val="000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1"/>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val="000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70_3654623306"/>
                  <w:enabled/>
                  <w:calcOnExit w:val="0"/>
                </w:ffData>
              </w:fldChar>
            </w:r>
            <w:r>
              <w:rPr>
                <w:b/>
                <w:szCs w:val="28"/>
              </w:rPr>
              <w:instrText> FORMTEXT </w:instrText>
            </w:r>
            <w:r>
              <w:rPr>
                <w:b/>
                <w:szCs w:val="28"/>
              </w:rPr>
              <w:fldChar w:fldCharType="separate"/>
            </w:r>
            <w:bookmarkStart w:id="0" w:name="__Fieldmark__68_2217621665"/>
            <w:bookmarkStart w:id="1" w:name="__Fieldmark__155_3156912749"/>
            <w:bookmarkStart w:id="2" w:name="__Fieldmark__38_2369495726"/>
            <w:bookmarkStart w:id="3" w:name="__Fieldmark__86_2916577476"/>
            <w:bookmarkStart w:id="4" w:name="__Fieldmark__80_1940255222"/>
            <w:bookmarkStart w:id="5" w:name="__Fieldmark__164_1275827141"/>
            <w:bookmarkStart w:id="6" w:name="__Fieldmark__155_315"/>
            <w:bookmarkStart w:id="7" w:name="__Fieldmark__170_3654623306"/>
            <w:bookmarkStart w:id="8" w:name="__Fieldmark__92_3645646421"/>
            <w:bookmarkStart w:id="9" w:name="__Fieldmark__56_998632765"/>
            <w:bookmarkStart w:id="10" w:name="__Fieldmark__110_3267972015"/>
            <w:bookmarkStart w:id="11" w:name="__Fieldmark__25_3884538857"/>
            <w:bookmarkStart w:id="12" w:name="__Fieldmark__122_1466436720"/>
            <w:bookmarkStart w:id="13" w:name="__Fieldmark__62_4188077201"/>
            <w:bookmarkStart w:id="14" w:name="__Fieldmark__116_2083627791"/>
            <w:bookmarkStart w:id="15" w:name="__Fieldmark__134_101"/>
            <w:bookmarkStart w:id="16" w:name="__Fieldmark__134_1013445648"/>
            <w:bookmarkStart w:id="17" w:name="__Fieldmark__143_3504810172"/>
            <w:bookmarkStart w:id="18" w:name="__Fieldmark__98_241114830"/>
            <w:bookmarkStart w:id="19" w:name="__Fieldmark__149_2617453702"/>
            <w:bookmarkStart w:id="20" w:name="__Fieldmark__643_2369495726"/>
            <w:bookmarkStart w:id="21" w:name="__Fieldmark__128_2401706873"/>
            <w:bookmarkStart w:id="22" w:name="__Fieldmark__104_4210851172"/>
            <w:bookmarkStart w:id="23" w:name="__Fieldmark__74_1353847358"/>
            <w:bookmarkStart w:id="24" w:name="__Fieldmark__50_241822662"/>
            <w:bookmarkStart w:id="25" w:name="__Fieldmark__170_3654623306"/>
            <w:bookmarkEnd w:id="0"/>
            <w:bookmarkEnd w:id="1"/>
            <w:bookmarkEnd w:id="2"/>
            <w:bookmarkEnd w:id="3"/>
            <w:bookmarkEnd w:id="4"/>
            <w:bookmarkEnd w:id="5"/>
            <w:bookmarkEnd w:id="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Pr>
                <w:b/>
                <w:color w:val="000000"/>
                <w:szCs w:val="28"/>
                <w:lang w:eastAsia="en-US"/>
              </w:rPr>
              <w:t>Viktor Kalashnykov</w:t>
            </w:r>
            <w:bookmarkStart w:id="26" w:name="__Fieldmark__50_2418226621"/>
            <w:bookmarkStart w:id="27" w:name="__Fieldmark__25_38845388571"/>
            <w:bookmarkStart w:id="28" w:name="__Fieldmark__68_22176216651"/>
            <w:bookmarkStart w:id="29" w:name="__Fieldmark__643_23694957261"/>
            <w:bookmarkStart w:id="30" w:name="__Fieldmark__122_14664367201"/>
            <w:bookmarkStart w:id="31" w:name="__Fieldmark__128_24017068731"/>
            <w:bookmarkStart w:id="32" w:name="__Fieldmark__92_36456464211"/>
            <w:bookmarkStart w:id="33" w:name="__Fieldmark__86_29165774761"/>
            <w:bookmarkStart w:id="34" w:name="__Fieldmark__116_20836277911"/>
            <w:bookmarkStart w:id="35" w:name="__Fieldmark__143_35048101721"/>
            <w:bookmarkStart w:id="36" w:name="__Fieldmark__38_23694957261"/>
            <w:bookmarkStart w:id="37" w:name="__Fieldmark__56_9986327651"/>
            <w:bookmarkStart w:id="38" w:name="__Fieldmark__155_3151"/>
            <w:bookmarkStart w:id="39" w:name="__Fieldmark__134_1011"/>
            <w:bookmarkStart w:id="40" w:name="__Fieldmark__149_26174537021"/>
            <w:bookmarkStart w:id="41" w:name="__Fieldmark__98_2411148301"/>
            <w:bookmarkStart w:id="42" w:name="__Fieldmark__62_41880772011"/>
            <w:bookmarkStart w:id="43" w:name="__Fieldmark__164_12758271411"/>
            <w:bookmarkStart w:id="44" w:name="__Fieldmark__104_42108511721"/>
            <w:bookmarkStart w:id="45" w:name="__Fieldmark__74_13538473581"/>
            <w:bookmarkStart w:id="46" w:name="__Fieldmark__110_32679720151"/>
            <w:bookmarkStart w:id="47" w:name="__Fieldmark__80_19402552221"/>
            <w:bookmarkStart w:id="48" w:name="__Fieldmark__170_3654623306"/>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314_3654623306"/>
                  <w:enabled/>
                  <w:calcOnExit w:val="0"/>
                </w:ffData>
              </w:fldChar>
            </w:r>
            <w:r>
              <w:rPr>
                <w:b/>
                <w:szCs w:val="28"/>
              </w:rPr>
              <w:instrText> FORMTEXT </w:instrText>
            </w:r>
            <w:r>
              <w:rPr>
                <w:b/>
                <w:szCs w:val="28"/>
              </w:rPr>
              <w:fldChar w:fldCharType="separate"/>
            </w:r>
            <w:bookmarkStart w:id="49" w:name="__Fieldmark__314_3654623306"/>
            <w:bookmarkStart w:id="50" w:name="__Fieldmark__74_241822662"/>
            <w:bookmarkStart w:id="51" w:name="__Fieldmark__194_3267972015"/>
            <w:bookmarkStart w:id="52" w:name="__Fieldmark__661_2369495726"/>
            <w:bookmarkStart w:id="53" w:name="__Fieldmark__260_3504810172"/>
            <w:bookmarkStart w:id="54" w:name="__Fieldmark__272_2617453702"/>
            <w:bookmarkStart w:id="55" w:name="__Fieldmark__170_241114830"/>
            <w:bookmarkStart w:id="56" w:name="__Fieldmark__284_3156912749"/>
            <w:bookmarkStart w:id="57" w:name="__Fieldmark__86_998632765"/>
            <w:bookmarkStart w:id="58" w:name="__Fieldmark__230_2401706873"/>
            <w:bookmarkStart w:id="59" w:name="__Fieldmark__218_1466436720"/>
            <w:bookmarkStart w:id="60" w:name="__Fieldmark__242_1013445648"/>
            <w:bookmarkStart w:id="61" w:name="__Fieldmark__158_3645646421"/>
            <w:bookmarkStart w:id="62" w:name="__Fieldmark__122_1353847358"/>
            <w:bookmarkStart w:id="63" w:name="__Fieldmark__134_1940255222"/>
            <w:bookmarkStart w:id="64" w:name="__Fieldmark__98_4188077201"/>
            <w:bookmarkStart w:id="65" w:name="__Fieldmark__284_315"/>
            <w:bookmarkStart w:id="66" w:name="__Fieldmark__110_2217621665"/>
            <w:bookmarkStart w:id="67" w:name="__Fieldmark__206_2083627791"/>
            <w:bookmarkStart w:id="68" w:name="__Fieldmark__26_3884538857"/>
            <w:bookmarkStart w:id="69" w:name="__Fieldmark__242_101"/>
            <w:bookmarkStart w:id="70" w:name="__Fieldmark__52_2369495726"/>
            <w:bookmarkStart w:id="71" w:name="__Fieldmark__146_2916577476"/>
            <w:bookmarkStart w:id="72" w:name="__Fieldmark__302_1275827141"/>
            <w:bookmarkStart w:id="73" w:name="__Fieldmark__182_4210851172"/>
            <w:bookmarkStart w:id="74" w:name="__Fieldmark__314_3654623306"/>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Pr>
                <w:b/>
                <w:color w:val="000000"/>
                <w:szCs w:val="28"/>
                <w:lang w:eastAsia="en-US"/>
              </w:rPr>
              <w:t>207 363</w:t>
            </w:r>
            <w:bookmarkStart w:id="75" w:name="__Fieldmark__302_12758271411"/>
            <w:bookmarkStart w:id="76" w:name="__Fieldmark__260_35048101721"/>
            <w:bookmarkStart w:id="77" w:name="__Fieldmark__158_36456464211"/>
            <w:bookmarkStart w:id="78" w:name="__Fieldmark__242_1011"/>
            <w:bookmarkStart w:id="79" w:name="__Fieldmark__146_29165774761"/>
            <w:bookmarkStart w:id="80" w:name="__Fieldmark__98_41880772011"/>
            <w:bookmarkStart w:id="81" w:name="__Fieldmark__74_2418226621"/>
            <w:bookmarkStart w:id="82" w:name="__Fieldmark__134_19402552221"/>
            <w:bookmarkStart w:id="83" w:name="__Fieldmark__230_24017068731"/>
            <w:bookmarkStart w:id="84" w:name="__Fieldmark__86_9986327651"/>
            <w:bookmarkStart w:id="85" w:name="__Fieldmark__52_23694957261"/>
            <w:bookmarkStart w:id="86" w:name="__Fieldmark__218_14664367201"/>
            <w:bookmarkStart w:id="87" w:name="__Fieldmark__272_26174537021"/>
            <w:bookmarkStart w:id="88" w:name="__Fieldmark__206_20836277911"/>
            <w:bookmarkStart w:id="89" w:name="__Fieldmark__170_2411148301"/>
            <w:bookmarkStart w:id="90" w:name="__Fieldmark__182_42108511721"/>
            <w:bookmarkStart w:id="91" w:name="__Fieldmark__26_38845388571"/>
            <w:bookmarkStart w:id="92" w:name="__Fieldmark__284_3151"/>
            <w:bookmarkStart w:id="93" w:name="__Fieldmark__110_22176216651"/>
            <w:bookmarkStart w:id="94" w:name="__Fieldmark__122_13538473581"/>
            <w:bookmarkStart w:id="95" w:name="__Fieldmark__194_32679720151"/>
            <w:bookmarkStart w:id="96" w:name="__Fieldmark__661_23694957261"/>
            <w:bookmarkStart w:id="97" w:name="__Fieldmark__314_3654623306"/>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458_3654623306"/>
                  <w:enabled/>
                  <w:calcOnExit w:val="0"/>
                </w:ffData>
              </w:fldChar>
            </w:r>
            <w:r>
              <w:rPr>
                <w:b/>
                <w:szCs w:val="28"/>
              </w:rPr>
              <w:instrText> FORMTEXT </w:instrText>
            </w:r>
            <w:r>
              <w:rPr>
                <w:b/>
                <w:szCs w:val="28"/>
              </w:rPr>
              <w:fldChar w:fldCharType="separate"/>
            </w:r>
            <w:bookmarkStart w:id="98" w:name="__Fieldmark__458_3654623306"/>
            <w:bookmarkStart w:id="99" w:name="__Fieldmark__242_241114830"/>
            <w:bookmarkStart w:id="100" w:name="__Fieldmark__296_2083627791"/>
            <w:bookmarkStart w:id="101" w:name="__Fieldmark__188_1940255222"/>
            <w:bookmarkStart w:id="102" w:name="__Fieldmark__350_1013445648"/>
            <w:bookmarkStart w:id="103" w:name="__Fieldmark__260_4210851172"/>
            <w:bookmarkStart w:id="104" w:name="__Fieldmark__679_2369495726"/>
            <w:bookmarkStart w:id="105" w:name="__Fieldmark__134_4188077201"/>
            <w:bookmarkStart w:id="106" w:name="__Fieldmark__206_2916577476"/>
            <w:bookmarkStart w:id="107" w:name="__Fieldmark__332_2401706873"/>
            <w:bookmarkStart w:id="108" w:name="__Fieldmark__440_1275827141"/>
            <w:bookmarkStart w:id="109" w:name="__Fieldmark__413_3156912749"/>
            <w:bookmarkStart w:id="110" w:name="__Fieldmark__314_1466436720"/>
            <w:bookmarkStart w:id="111" w:name="__Fieldmark__395_2617453702"/>
            <w:bookmarkStart w:id="112" w:name="__Fieldmark__116_998632765"/>
            <w:bookmarkStart w:id="113" w:name="__Fieldmark__278_3267972015"/>
            <w:bookmarkStart w:id="114" w:name="__Fieldmark__413_315"/>
            <w:bookmarkStart w:id="115" w:name="__Fieldmark__350_101"/>
            <w:bookmarkStart w:id="116" w:name="__Fieldmark__64_2369495726"/>
            <w:bookmarkStart w:id="117" w:name="__Fieldmark__98_241822662"/>
            <w:bookmarkStart w:id="118" w:name="__Fieldmark__27_3884538857"/>
            <w:bookmarkStart w:id="119" w:name="__Fieldmark__224_3645646421"/>
            <w:bookmarkStart w:id="120" w:name="__Fieldmark__170_1353847358"/>
            <w:bookmarkStart w:id="121" w:name="__Fieldmark__152_2217621665"/>
            <w:bookmarkStart w:id="122" w:name="__Fieldmark__377_3504810172"/>
            <w:bookmarkStart w:id="123" w:name="__Fieldmark__458_3654623306"/>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Pr>
                <w:b/>
                <w:color w:val="000000"/>
                <w:szCs w:val="28"/>
                <w:lang w:eastAsia="en-US"/>
              </w:rPr>
              <w:t>Inteligentne Systemy Baz Danych</w:t>
            </w:r>
            <w:bookmarkStart w:id="124" w:name="__Fieldmark__278_32679720151"/>
            <w:bookmarkStart w:id="125" w:name="__Fieldmark__224_36456464211"/>
            <w:bookmarkStart w:id="126" w:name="__Fieldmark__679_23694957261"/>
            <w:bookmarkStart w:id="127" w:name="__Fieldmark__134_41880772011"/>
            <w:bookmarkStart w:id="128" w:name="__Fieldmark__27_38845388571"/>
            <w:bookmarkStart w:id="129" w:name="__Fieldmark__170_13538473581"/>
            <w:bookmarkStart w:id="130" w:name="__Fieldmark__64_23694957261"/>
            <w:bookmarkStart w:id="131" w:name="__Fieldmark__395_26174537021"/>
            <w:bookmarkStart w:id="132" w:name="__Fieldmark__296_20836277911"/>
            <w:bookmarkStart w:id="133" w:name="__Fieldmark__188_19402552221"/>
            <w:bookmarkStart w:id="134" w:name="__Fieldmark__98_2418226621"/>
            <w:bookmarkStart w:id="135" w:name="__Fieldmark__314_14664367201"/>
            <w:bookmarkStart w:id="136" w:name="__Fieldmark__332_24017068731"/>
            <w:bookmarkStart w:id="137" w:name="__Fieldmark__440_12758271411"/>
            <w:bookmarkStart w:id="138" w:name="__Fieldmark__116_9986327651"/>
            <w:bookmarkStart w:id="139" w:name="__Fieldmark__152_22176216651"/>
            <w:bookmarkStart w:id="140" w:name="__Fieldmark__242_2411148301"/>
            <w:bookmarkStart w:id="141" w:name="__Fieldmark__206_29165774761"/>
            <w:bookmarkStart w:id="142" w:name="__Fieldmark__377_35048101721"/>
            <w:bookmarkStart w:id="143" w:name="__Fieldmark__260_42108511721"/>
            <w:bookmarkStart w:id="144" w:name="__Fieldmark__413_3151"/>
            <w:bookmarkStart w:id="145" w:name="__Fieldmark__350_1011"/>
            <w:bookmarkStart w:id="146" w:name="__Fieldmark__458_3654623306"/>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602_3654623306"/>
                  <w:enabled/>
                  <w:calcOnExit w:val="0"/>
                </w:ffData>
              </w:fldChar>
            </w:r>
            <w:r>
              <w:rPr>
                <w:b/>
                <w:szCs w:val="28"/>
              </w:rPr>
              <w:instrText> FORMTEXT </w:instrText>
            </w:r>
            <w:r>
              <w:rPr>
                <w:b/>
                <w:szCs w:val="28"/>
              </w:rPr>
              <w:fldChar w:fldCharType="separate"/>
            </w:r>
            <w:bookmarkStart w:id="147" w:name="__Fieldmark__518_2617453702"/>
            <w:bookmarkStart w:id="148" w:name="__Fieldmark__242_1940255222"/>
            <w:bookmarkStart w:id="149" w:name="__Fieldmark__434_2401706873"/>
            <w:bookmarkStart w:id="150" w:name="__Fieldmark__410_1466436720"/>
            <w:bookmarkStart w:id="151" w:name="__Fieldmark__170_4188077201"/>
            <w:bookmarkStart w:id="152" w:name="__Fieldmark__266_2916577476"/>
            <w:bookmarkStart w:id="153" w:name="__Fieldmark__362_3267972015"/>
            <w:bookmarkStart w:id="154" w:name="__Fieldmark__290_3645646421"/>
            <w:bookmarkStart w:id="155" w:name="__Fieldmark__146_998632765"/>
            <w:bookmarkStart w:id="156" w:name="__Fieldmark__494_3504810172"/>
            <w:bookmarkStart w:id="157" w:name="__Fieldmark__542_3156912749"/>
            <w:bookmarkStart w:id="158" w:name="__Fieldmark__338_4210851172"/>
            <w:bookmarkStart w:id="159" w:name="__Fieldmark__194_2217621665"/>
            <w:bookmarkStart w:id="160" w:name="__Fieldmark__314_241114830"/>
            <w:bookmarkStart w:id="161" w:name="__Fieldmark__602_3654623306"/>
            <w:bookmarkStart w:id="162" w:name="__Fieldmark__458_101"/>
            <w:bookmarkStart w:id="163" w:name="__Fieldmark__578_1275827141"/>
            <w:bookmarkStart w:id="164" w:name="__Fieldmark__122_241822662"/>
            <w:bookmarkStart w:id="165" w:name="__Fieldmark__76_2369495726"/>
            <w:bookmarkStart w:id="166" w:name="__Fieldmark__386_2083627791"/>
            <w:bookmarkStart w:id="167" w:name="__Fieldmark__218_1353847358"/>
            <w:bookmarkStart w:id="168" w:name="__Fieldmark__697_2369495726"/>
            <w:bookmarkStart w:id="169" w:name="__Fieldmark__542_315"/>
            <w:bookmarkStart w:id="170" w:name="__Fieldmark__28_3884538857"/>
            <w:bookmarkStart w:id="171" w:name="__Fieldmark__458_1013445648"/>
            <w:bookmarkStart w:id="172" w:name="__Fieldmark__602_365462330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2"/>
            <w:bookmarkEnd w:id="163"/>
            <w:bookmarkEnd w:id="164"/>
            <w:bookmarkEnd w:id="165"/>
            <w:bookmarkEnd w:id="166"/>
            <w:bookmarkEnd w:id="167"/>
            <w:bookmarkEnd w:id="168"/>
            <w:bookmarkEnd w:id="169"/>
            <w:bookmarkEnd w:id="170"/>
            <w:bookmarkEnd w:id="171"/>
            <w:bookmarkEnd w:id="172"/>
            <w:r>
              <w:rPr>
                <w:b/>
                <w:color w:val="000000"/>
                <w:szCs w:val="28"/>
                <w:lang w:eastAsia="en-US"/>
              </w:rPr>
              <w:t>Informatyka</w:t>
            </w:r>
            <w:bookmarkStart w:id="173" w:name="__Fieldmark__362_32679720151"/>
            <w:bookmarkStart w:id="174" w:name="__Fieldmark__518_26174537021"/>
            <w:bookmarkStart w:id="175" w:name="__Fieldmark__338_42108511721"/>
            <w:bookmarkStart w:id="176" w:name="__Fieldmark__494_35048101721"/>
            <w:bookmarkStart w:id="177" w:name="__Fieldmark__242_19402552221"/>
            <w:bookmarkStart w:id="178" w:name="__Fieldmark__697_23694957261"/>
            <w:bookmarkStart w:id="179" w:name="__Fieldmark__410_14664367201"/>
            <w:bookmarkStart w:id="180" w:name="__Fieldmark__76_23694957261"/>
            <w:bookmarkStart w:id="181" w:name="__Fieldmark__434_24017068731"/>
            <w:bookmarkStart w:id="182" w:name="__Fieldmark__28_38845388571"/>
            <w:bookmarkStart w:id="183" w:name="__Fieldmark__194_22176216651"/>
            <w:bookmarkStart w:id="184" w:name="__Fieldmark__218_13538473581"/>
            <w:bookmarkStart w:id="185" w:name="__Fieldmark__122_2418226621"/>
            <w:bookmarkStart w:id="186" w:name="__Fieldmark__266_29165774761"/>
            <w:bookmarkStart w:id="187" w:name="__Fieldmark__170_41880772011"/>
            <w:bookmarkStart w:id="188" w:name="__Fieldmark__386_20836277911"/>
            <w:bookmarkStart w:id="189" w:name="__Fieldmark__314_2411148301"/>
            <w:bookmarkStart w:id="190" w:name="__Fieldmark__542_3151"/>
            <w:bookmarkStart w:id="191" w:name="__Fieldmark__458_1011"/>
            <w:bookmarkStart w:id="192" w:name="__Fieldmark__578_12758271411"/>
            <w:bookmarkStart w:id="193" w:name="__Fieldmark__146_9986327651"/>
            <w:bookmarkStart w:id="194" w:name="__Fieldmark__290_36456464211"/>
            <w:bookmarkStart w:id="195" w:name="__Fieldmark__602_3654623306"/>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3756_1275827141">
        <w:r>
          <w:rPr>
            <w:rStyle w:val="Czeindeksu"/>
          </w:rPr>
          <w:t>1 WPROWADZENIE</w:t>
          <w:tab/>
          <w:t>3</w:t>
        </w:r>
      </w:hyperlink>
    </w:p>
    <w:p>
      <w:pPr>
        <w:pStyle w:val="Spistreci2"/>
        <w:tabs>
          <w:tab w:val="left" w:pos="709" w:leader="none"/>
          <w:tab w:val="right" w:pos="8493" w:leader="dot"/>
          <w:tab w:val="right" w:pos="9638" w:leader="dot"/>
        </w:tabs>
        <w:rPr/>
      </w:pPr>
      <w:hyperlink w:anchor="__RefHeading___Toc554_2369495726">
        <w:r>
          <w:rPr>
            <w:rStyle w:val="Czeindeksu"/>
          </w:rPr>
          <w:t>2.1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2.2 System Operacyjny Android</w:t>
          <w:tab/>
          <w:t>7</w:t>
        </w:r>
      </w:hyperlink>
    </w:p>
    <w:p>
      <w:pPr>
        <w:pStyle w:val="Spistreci2"/>
        <w:tabs>
          <w:tab w:val="left" w:pos="709" w:leader="none"/>
          <w:tab w:val="right" w:pos="8493" w:leader="dot"/>
          <w:tab w:val="right" w:pos="9638" w:leader="dot"/>
        </w:tabs>
        <w:rPr/>
      </w:pPr>
      <w:hyperlink w:anchor="__RefHeading___Toc898_241114830">
        <w:r>
          <w:rPr>
            <w:rStyle w:val="Czeindeksu"/>
          </w:rPr>
          <w:t>2.3 Android Studio</w:t>
          <w:tab/>
          <w:t>8</w:t>
        </w:r>
      </w:hyperlink>
    </w:p>
    <w:p>
      <w:pPr>
        <w:pStyle w:val="Spistreci2"/>
        <w:tabs>
          <w:tab w:val="left" w:pos="709" w:leader="none"/>
          <w:tab w:val="right" w:pos="8493" w:leader="dot"/>
          <w:tab w:val="right" w:pos="9638" w:leader="dot"/>
        </w:tabs>
        <w:rPr/>
      </w:pPr>
      <w:hyperlink w:anchor="__RefHeading___Toc900_241114830">
        <w:r>
          <w:rPr>
            <w:rStyle w:val="Czeindeksu"/>
          </w:rPr>
          <w:t>2.4 Java</w:t>
          <w:tab/>
          <w:t>9</w:t>
        </w:r>
      </w:hyperlink>
    </w:p>
    <w:p>
      <w:pPr>
        <w:pStyle w:val="Spistreci2"/>
        <w:tabs>
          <w:tab w:val="left" w:pos="709" w:leader="none"/>
          <w:tab w:val="right" w:pos="8493" w:leader="dot"/>
          <w:tab w:val="right" w:pos="9638" w:leader="dot"/>
        </w:tabs>
        <w:rPr/>
      </w:pPr>
      <w:hyperlink w:anchor="__RefHeading___Toc556_2369495726">
        <w:r>
          <w:rPr>
            <w:rStyle w:val="Czeindeksu"/>
          </w:rPr>
          <w:t>2.5 Serwis Google Maps</w:t>
          <w:tab/>
          <w:t>11</w:t>
        </w:r>
      </w:hyperlink>
    </w:p>
    <w:p>
      <w:pPr>
        <w:pStyle w:val="Spistreci2"/>
        <w:tabs>
          <w:tab w:val="left" w:pos="709" w:leader="none"/>
          <w:tab w:val="right" w:pos="8493" w:leader="dot"/>
          <w:tab w:val="right" w:pos="9638" w:leader="dot"/>
        </w:tabs>
        <w:rPr/>
      </w:pPr>
      <w:hyperlink w:anchor="__RefHeading___Toc562_2369495726">
        <w:r>
          <w:rPr>
            <w:rStyle w:val="Czeindeksu"/>
          </w:rPr>
          <w:t>2.6 Google Firebase</w:t>
          <w:tab/>
          <w:t>12</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14</w:t>
        </w:r>
      </w:hyperlink>
    </w:p>
    <w:p>
      <w:pPr>
        <w:pStyle w:val="Spistreci2"/>
        <w:tabs>
          <w:tab w:val="left" w:pos="709" w:leader="none"/>
          <w:tab w:val="right" w:pos="8493" w:leader="dot"/>
          <w:tab w:val="right" w:pos="9638" w:leader="dot"/>
        </w:tabs>
        <w:rPr/>
      </w:pPr>
      <w:hyperlink w:anchor="__RefHeading___Toc2550_2617453702">
        <w:r>
          <w:rPr>
            <w:rStyle w:val="Czeindeksu"/>
          </w:rPr>
          <w:t>3.1 Wymagania techniczne oraz opis funkcji</w:t>
          <w:tab/>
          <w:t>14</w:t>
        </w:r>
      </w:hyperlink>
    </w:p>
    <w:p>
      <w:pPr>
        <w:pStyle w:val="Spistreci2"/>
        <w:tabs>
          <w:tab w:val="left" w:pos="709" w:leader="none"/>
          <w:tab w:val="right" w:pos="8493" w:leader="dot"/>
          <w:tab w:val="right" w:pos="9638" w:leader="dot"/>
        </w:tabs>
        <w:rPr/>
      </w:pPr>
      <w:hyperlink w:anchor="__RefHeading___Toc2552_2617453702">
        <w:r>
          <w:rPr>
            <w:rStyle w:val="Czeindeksu"/>
          </w:rPr>
          <w:t>3.2 Struktura danych</w:t>
          <w:tab/>
          <w:t>18</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20</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20</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21</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21</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24</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27</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28</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Zgłoszeniami od Klienta</w:t>
          <w:tab/>
          <w:t>32</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36</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38</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38</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39</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41</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Zgłoszenia do wybranego Kierowcy</w:t>
          <w:tab/>
          <w:t>42</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Zgłoszenia przez Klienta</w:t>
          <w:tab/>
          <w:t>44</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45</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60</w:t>
        </w:r>
      </w:hyperlink>
    </w:p>
    <w:p>
      <w:pPr>
        <w:pStyle w:val="Spistreci1"/>
        <w:tabs>
          <w:tab w:val="left" w:pos="284" w:leader="none"/>
          <w:tab w:val="right" w:pos="8493" w:leader="dot"/>
          <w:tab w:val="right" w:pos="9638" w:leader="dot"/>
        </w:tabs>
        <w:rPr/>
      </w:pPr>
      <w:hyperlink w:anchor="__RefHeading___Toc592_2369495726">
        <w:r>
          <w:rPr>
            <w:rStyle w:val="Czeindeksu"/>
          </w:rPr>
          <w:t>7 PODSUMOWANIE</w:t>
          <w:tab/>
          <w:t>67</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68</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69</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72</w:t>
        </w:r>
      </w:hyperlink>
    </w:p>
    <w:p>
      <w:pPr>
        <w:pStyle w:val="Tretekstu"/>
        <w:rPr/>
      </w:pPr>
      <w:r>
        <w:rPr/>
      </w:r>
      <w:r>
        <w:rPr/>
        <w:fldChar w:fldCharType="end"/>
      </w:r>
    </w:p>
    <w:p>
      <w:pPr>
        <w:pStyle w:val="Nagwek1"/>
        <w:numPr>
          <w:ilvl w:val="0"/>
          <w:numId w:val="2"/>
        </w:numPr>
        <w:rPr/>
      </w:pPr>
      <w:ins w:id="0" w:author="nieznany" w:date="2019-04-10T21:00:12Z">
        <w:bookmarkStart w:id="196" w:name="__RefHeading___Toc3756_1275827141"/>
        <w:bookmarkEnd w:id="196"/>
        <w:r>
          <w:rPr/>
          <w:t>1 WPROWADZENIE</w:t>
        </w:r>
      </w:ins>
    </w:p>
    <w:p>
      <w:pPr>
        <w:pStyle w:val="Tretekstu"/>
        <w:rPr/>
      </w:pPr>
      <w:r>
        <w:rPr/>
        <w:t xml:space="preserve">Celem pracy dyplomowej jest przygotowanie aplikacji dla urządzeń mobilnych na platformę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Kolejnym  zadaniem </w:t>
      </w:r>
      <w:ins w:id="1" w:author="nieznany" w:date="2019-04-07T20:07:06Z">
        <w:r>
          <w:rPr/>
          <w:t>jest</w:t>
        </w:r>
      </w:ins>
      <w:del w:id="2" w:author="nieznany" w:date="2019-04-07T20:07:05Z">
        <w:r>
          <w:rPr/>
          <w:delText>była</w:delText>
        </w:r>
      </w:del>
      <w:r>
        <w:rPr/>
        <w:t xml:space="preserve"> realizacja zgłoszenia  się klienta na przejazd od określonego przez niego punktu początkowego do punktu docelowego. Aplikacja ma ułatwić poszukiwanie klientów dla kierowców </w:t>
      </w:r>
      <w:ins w:id="3" w:author="nieznany" w:date="2019-04-07T20:07:43Z">
        <w:r>
          <w:rPr/>
          <w:t>wykonujących</w:t>
        </w:r>
      </w:ins>
      <w:del w:id="4" w:author="nieznany" w:date="2019-04-07T20:07:43Z">
        <w:r>
          <w:rPr/>
          <w:delText>realizujących</w:delText>
        </w:r>
      </w:del>
      <w:r>
        <w:rPr/>
        <w:t xml:space="preserve"> przewozy w miejscowościach turystycznych.</w:t>
      </w:r>
    </w:p>
    <w:p>
      <w:pPr>
        <w:pStyle w:val="Tretekstu"/>
        <w:rPr/>
      </w:pPr>
      <w:r>
        <w:rPr/>
        <w:t xml:space="preserve">W 2017 roku 18.9 mln. mieszkańców Polski (co stanowi 59 % ludności)  uczestniczyło  w prawie 45.9 mln podróży w kraju. Najczęstszymi kierunkami są góry (Tatry, Sudety), morze Bałtyckie oraz miasta turystyczne, takie jak Wrocław, Kraków, Toruń, Zamość. </w:t>
      </w:r>
    </w:p>
    <w:p>
      <w:pPr>
        <w:pStyle w:val="Tretekstu"/>
        <w:rPr/>
      </w:pPr>
      <w:r>
        <w:rPr/>
        <w:t xml:space="preserve">Rozwój technologii nie stoi nie miejscu i z przyjściem mobilnych platform, takich jak Android i  iOS, otwierają się nowe możliwości  zastosowania nowych funkcjonalności w transporcie turystycznym w  Polsce. Z rozwojem  </w:t>
      </w:r>
      <w:del w:id="5" w:author="nieznany" w:date="2019-04-07T20:09:02Z">
        <w:r>
          <w:rPr/>
          <w:delText xml:space="preserve">takich </w:delText>
        </w:r>
      </w:del>
      <w:r>
        <w:rPr/>
        <w:t>firm, takich jak Uber oraz BlaBlaCar,  które wprowadzają innowacje w rynku przewozów  i zmieniają pogląd na sposoby interakcji przewoźników z klientami, podróżujący coraz chętniej korzystają z usług prywatnych firm.</w:t>
      </w:r>
    </w:p>
    <w:p>
      <w:pPr>
        <w:pStyle w:val="Tretekstu"/>
        <w:rPr/>
      </w:pPr>
      <w:r>
        <w:rPr/>
        <w:t xml:space="preserve">Niestety, na rynku przewozu masowego pasażerów istnieje mało alternatyw. Branża jest zdominowana przez wielkie firmy (PKS), proponujące stałą trasę z brakiem możliwości dopasowania się do indywidualnych potrzeb klienta w dowozie do miejsca docelowego.  Dla małych firm nie istnieje sprawdzony i wygodny kanał wyszukiwania oraz komunikacji z osobami chętnymi. Alternatywy, podobne do znanych  </w:t>
      </w:r>
      <w:del w:id="6" w:author="nieznany" w:date="2019-04-07T20:10:19Z">
        <w:r>
          <w:rPr/>
          <w:delText>z</w:delText>
        </w:r>
      </w:del>
      <w:r>
        <w:rPr/>
        <w:t xml:space="preserve"> platform OLX oraz BlaBlaCar, nie przynoszą odpowiednich wyników oraz  nie przedstawiają scentralizowanego rozwiązanie dla wyszukiwania przewoźnika, śledzenia  lokalizacji pojazdu oraz interakcji w czasie rzeczywistym z kierowcą. Ten projekt ma na celu zrewolucjonizowanie    procesu transportu w miejscowościach turystycznych .</w:t>
      </w:r>
    </w:p>
    <w:p>
      <w:pPr>
        <w:pStyle w:val="Tretekstu"/>
        <w:rPr/>
      </w:pPr>
      <w:r>
        <w:rPr/>
      </w:r>
    </w:p>
    <w:p>
      <w:pPr>
        <w:pStyle w:val="Tretekstu"/>
        <w:rPr/>
      </w:pPr>
      <w:r>
        <w:rPr/>
      </w:r>
    </w:p>
    <w:p>
      <w:pPr>
        <w:pStyle w:val="Tretekstu"/>
        <w:rPr/>
      </w:pPr>
      <w:r>
        <w:rPr/>
      </w:r>
    </w:p>
    <w:p>
      <w:pPr>
        <w:pStyle w:val="Tretekstu"/>
        <w:rPr/>
      </w:pPr>
      <w:r>
        <w:rPr/>
      </w:r>
    </w:p>
    <w:p>
      <w:pPr>
        <w:pStyle w:val="Tretekstu"/>
        <w:rPr/>
      </w:pPr>
      <w:bookmarkStart w:id="197" w:name="__RefHeading___Toc2556_2617453702"/>
      <w:bookmarkEnd w:id="197"/>
      <w:r>
        <w:rPr/>
        <w:t>2 STAN WIEDZY</w:t>
      </w:r>
    </w:p>
    <w:p>
      <w:pPr>
        <w:pStyle w:val="Tytupodrozdziau"/>
        <w:rPr/>
      </w:pPr>
      <w:bookmarkStart w:id="198" w:name="__RefHeading___Toc554_2369495726"/>
      <w:bookmarkEnd w:id="198"/>
      <w:r>
        <w:rPr/>
        <w:t>2.1 Rozwiązania znane dotychczas</w:t>
      </w:r>
    </w:p>
    <w:p>
      <w:pPr>
        <w:pStyle w:val="Tretekstu"/>
        <w:rPr/>
      </w:pPr>
      <w:r>
        <w:rPr/>
        <w:t xml:space="preserve">Z rozwojem mobilnych technologii, </w:t>
      </w:r>
      <w:ins w:id="7" w:author="nieznany" w:date="2019-04-07T20:12:05Z">
        <w:r>
          <w:rPr/>
          <w:t>c</w:t>
        </w:r>
      </w:ins>
      <w:ins w:id="8" w:author="nieznany" w:date="2019-04-07T20:11:49Z">
        <w:r>
          <w:rPr/>
          <w:t xml:space="preserve">oraz szybszym </w:t>
        </w:r>
      </w:ins>
      <w:r>
        <w:rPr/>
        <w:t xml:space="preserve">rozwojem  </w:t>
      </w:r>
      <w:del w:id="9" w:author="nieznany" w:date="2019-04-07T20:11:47Z">
        <w:r>
          <w:rPr/>
          <w:delText>coraz mocniejszego</w:delText>
        </w:r>
      </w:del>
      <w:r>
        <w:rPr/>
        <w:t xml:space="preserve"> sprzętu większość zadań codziennych znajduje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czujnik wilgotności).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uprawnień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że w tym sektorze informacja ma duże znaczenie.  Przez wprowadzenie technologii informacyjnych można uzyskać takie zalety, jak zwiększenie skuteczności, efektywności i jakości usług, diagnozowanie nowych rynków i produktów, a także monitorowanie istniejących, jak również tworzenie i dostarczanie usługi turystycznej</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ułatwia kontakty z przewoźnikami lub dostawcami, pośrednikami i klientami. Aplikacje mobilne mają duże zalety   dla turystów którzy mogą szybciej, niż kiedykolwiek znaleźć  potrzebną mu informację lub oferty od dostawcy (firm turystycznych, miejscowych i państwowych urzędów), dzięki nieograniczonemu dostępu do technologii oraz sieci Internet. Wiele firm lotniczych, hotelli i biur podróży za pomocą aplikacji oraz stron internetowych komunikuje się z konsumentami w sprawie prezentacji produktu lub przeprowadzenia rezerwacji online. Za pomocą technologii informacyjnych turyści mogą weryfikować oferty, proponowane przez firmy dostawców. Warto wspomnieć o portalach społecznościowych, gdzie turyści wymieniają się informacjami o ofertach i biurach. Ponadto technologie informacyjne, oraz mobilne technologie w szczególności, pozwalają na planowania rozwoju (dając możliwości analizy danych  oraz tworzenia statystyk, niezbędnych do weryfikacji zdefiniowanego planu oraz przyjetych strategii) i promocji (używając reklam i programów lojalnościowych w aplikacji). Dalej przedstawię szczegółowe informację o aplikacjach,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w okolicy możliwości rezerwacji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miejsce,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przedstawieniu w taki sposób wydarzeń oraz turystycznego miejsca turysta weryfikuje wyobrażeni</w:t>
      </w:r>
      <w:del w:id="10" w:author="nieznany" w:date="2019-04-07T20:16:43Z">
        <w:r>
          <w:rPr/>
          <w:delText>e</w:delText>
        </w:r>
      </w:del>
      <w:r>
        <w:rPr/>
        <w:t>a , dotyczące  danego zabytku  na długo przed dokonaniem wycieczki. Bowiem czasami informacja, zawarta w ulotce od danego dostawcy oraz rekomendacja znajomych może okazać niewystarczająca dla osoby podróżującej. Wirtualna wycieczka może dać pewność, że miejsce albo wydarzenie jest warte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tzw.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też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w:t>
      </w:r>
      <w:ins w:id="11" w:author="nieznany" w:date="2019-04-07T20:21:09Z">
        <w:r>
          <w:rPr/>
          <w:t>y</w:t>
        </w:r>
      </w:ins>
      <w:del w:id="12" w:author="nieznany" w:date="2019-04-07T20:21:08Z">
        <w:r>
          <w:rPr/>
          <w:delText>ie</w:delText>
        </w:r>
      </w:del>
      <w:r>
        <w:rPr/>
        <w:t xml:space="preserve"> rozszerzonej rzeczywistości Layar, udostępniona przez firmę MobileMS.</w:t>
      </w:r>
    </w:p>
    <w:p>
      <w:pPr>
        <w:pStyle w:val="Tytupodrozdziau"/>
        <w:rPr/>
      </w:pPr>
      <w:bookmarkStart w:id="199" w:name="__RefHeading___Toc912_3645646421"/>
      <w:bookmarkEnd w:id="199"/>
      <w:r>
        <w:rPr/>
        <w:t xml:space="preserve">2.2 System Operacyjny Android </w:t>
      </w:r>
    </w:p>
    <w:p>
      <w:pPr>
        <w:pStyle w:val="Tretekstu"/>
        <w:rPr/>
      </w:pPr>
      <w:r>
        <w:rPr/>
        <w:t xml:space="preserve">System Android nie potrzebuje reklamy. Jest to jeden z najpopularniejszych systemów na współczesne urządzenia mobilne (obok iOS i Windows Phone). Twórcy danego systemu mieli intencję stworzenia zaawansowanego systemu dla kamer cyfrowych, jednak z wzrostem zapotrzebowań rynku na smartfony </w:t>
      </w:r>
      <w:ins w:id="13" w:author="nieznany" w:date="2019-04-10T19:52:43Z">
        <w:r>
          <w:rPr/>
          <w:t>a także</w:t>
        </w:r>
      </w:ins>
      <w:del w:id="14" w:author="nieznany" w:date="2019-04-10T19:52:43Z">
        <w:r>
          <w:rPr/>
          <w:delText>i potem</w:delText>
        </w:r>
      </w:del>
      <w:r>
        <w:rPr/>
        <w:t xml:space="preserve"> tablety i innego rodzaju urządzenia mobilne system </w:t>
      </w:r>
      <w:ins w:id="15" w:author="nieznany" w:date="2019-04-10T19:53:03Z">
        <w:r>
          <w:rPr/>
          <w:t>został rozszerzony</w:t>
        </w:r>
      </w:ins>
      <w:del w:id="16" w:author="nieznany" w:date="2019-04-10T19:53:02Z">
        <w:r>
          <w:rPr/>
          <w:delText>był rozbudowany</w:delText>
        </w:r>
      </w:del>
      <w:ins w:id="17" w:author="nieznany" w:date="2019-04-10T19:53:33Z">
        <w:r>
          <w:rPr/>
          <w:t xml:space="preserve"> funkcjonalności</w:t>
        </w:r>
      </w:ins>
      <w:r>
        <w:rPr/>
        <w:t xml:space="preserve"> </w:t>
      </w:r>
      <w:ins w:id="18" w:author="nieznany" w:date="2019-04-10T19:53:46Z">
        <w:r>
          <w:rPr/>
          <w:t>na podstawie</w:t>
        </w:r>
      </w:ins>
      <w:del w:id="19" w:author="nieznany" w:date="2019-04-10T19:53:45Z">
        <w:r>
          <w:rPr/>
          <w:delText>z uwzględnieniem</w:delText>
        </w:r>
      </w:del>
      <w:r>
        <w:rPr/>
        <w:t xml:space="preserve"> preferencji użytkowników tych platform </w:t>
      </w:r>
      <w:del w:id="20" w:author="nieznany" w:date="2019-04-10T19:54:30Z">
        <w:r>
          <w:rPr/>
          <w:delText>oraz jako konkurencję popularnego</w:delText>
        </w:r>
      </w:del>
      <w:ins w:id="21" w:author="nieznany" w:date="2019-04-10T19:54:31Z">
        <w:r>
          <w:rPr/>
          <w:t>. Największymi konkurentami</w:t>
        </w:r>
      </w:ins>
      <w:r>
        <w:rPr/>
        <w:t xml:space="preserve"> </w:t>
      </w:r>
      <w:ins w:id="22" w:author="nieznany" w:date="2019-04-10T19:54:47Z">
        <w:r>
          <w:rPr/>
          <w:t>w</w:t>
        </w:r>
      </w:ins>
      <w:del w:id="23" w:author="nieznany" w:date="2019-04-10T19:54:47Z">
        <w:r>
          <w:rPr/>
          <w:delText>na</w:delText>
        </w:r>
      </w:del>
      <w:r>
        <w:rPr/>
        <w:t xml:space="preserve"> tamte czasy</w:t>
      </w:r>
      <w:ins w:id="24" w:author="nieznany" w:date="2019-04-10T19:55:00Z">
        <w:r>
          <w:rPr/>
          <w:t xml:space="preserve"> były</w:t>
        </w:r>
      </w:ins>
      <w:r>
        <w:rPr/>
        <w:t xml:space="preserve"> platformy Symbian oraz Windows Mobile. </w:t>
      </w:r>
    </w:p>
    <w:p>
      <w:pPr>
        <w:pStyle w:val="Tretekstu"/>
        <w:rPr/>
      </w:pPr>
      <w:r>
        <w:rPr/>
        <w:t>Android w wersji 1.0 po wyjściu na rynek mógł pochwalić się zunifikowaną witryną aplikacji, któr</w:t>
      </w:r>
      <w:ins w:id="25" w:author="nieznany" w:date="2019-04-10T19:55:50Z">
        <w:r>
          <w:rPr/>
          <w:t>ą</w:t>
        </w:r>
      </w:ins>
      <w:del w:id="26" w:author="nieznany" w:date="2019-04-10T19:55:49Z">
        <w:r>
          <w:rPr/>
          <w:delText>a</w:delText>
        </w:r>
      </w:del>
      <w:r>
        <w:rPr/>
        <w:t xml:space="preserve"> była aplikacja Android Market (teraz Google Play), wbudowaną wyszukiwarką Google Search, aplikacją Gmail, synchronizacją kontaktów z serwisami Google oraz kalendarz</w:t>
      </w:r>
      <w:ins w:id="27" w:author="nieznany" w:date="2019-04-10T19:56:16Z">
        <w:r>
          <w:rPr/>
          <w:t>em</w:t>
        </w:r>
      </w:ins>
      <w:del w:id="28" w:author="nieznany" w:date="2019-04-10T19:56:16Z">
        <w:r>
          <w:rPr/>
          <w:delText>a</w:delText>
        </w:r>
      </w:del>
      <w:r>
        <w:rPr/>
        <w:t xml:space="preserve">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w:t>
      </w:r>
      <w:ins w:id="29" w:author="nieznany" w:date="2019-04-10T19:57:07Z">
        <w:r>
          <w:rPr/>
          <w:t xml:space="preserve">dedykowaną </w:t>
        </w:r>
      </w:ins>
      <w:r>
        <w:rPr/>
        <w:t>aplikacj</w:t>
      </w:r>
      <w:ins w:id="30" w:author="nieznany" w:date="2019-04-10T19:56:57Z">
        <w:r>
          <w:rPr/>
          <w:t>ą</w:t>
        </w:r>
      </w:ins>
      <w:del w:id="31" w:author="nieznany" w:date="2019-04-10T19:56:56Z">
        <w:r>
          <w:rPr/>
          <w:delText>a</w:delText>
        </w:r>
      </w:del>
      <w:r>
        <w:rPr/>
        <w:t xml:space="preserve">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systemu Android w czasie pisania pracy dyplomowej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w:t>
      </w:r>
      <w:del w:id="32" w:author="nieznany" w:date="2019-04-10T19:57:46Z">
        <w:r>
          <w:rPr/>
          <w:delText xml:space="preserve"> t</w:delText>
        </w:r>
      </w:del>
      <w:r>
        <w:rPr/>
        <w:t xml:space="preserve">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w:t>
      </w:r>
      <w:ins w:id="33" w:author="nieznany" w:date="2019-04-10T19:58:22Z">
        <w:r>
          <w:rPr/>
          <w:t>i</w:t>
        </w:r>
      </w:ins>
      <w:del w:id="34" w:author="nieznany" w:date="2019-04-10T19:58:22Z">
        <w:r>
          <w:rPr/>
          <w:delText>oraz</w:delText>
        </w:r>
      </w:del>
      <w:r>
        <w:rPr/>
        <w:t xml:space="preserve"> serwisach</w:t>
      </w:r>
      <w:ins w:id="35" w:author="nieznany" w:date="2019-04-10T19:58:26Z">
        <w:r>
          <w:rPr/>
          <w:t>, a także</w:t>
        </w:r>
      </w:ins>
      <w:del w:id="36" w:author="nieznany" w:date="2019-04-10T19:58:26Z">
        <w:r>
          <w:rPr/>
          <w:delText xml:space="preserve"> oraz</w:delText>
        </w:r>
      </w:del>
      <w:r>
        <w:rPr/>
        <w:t xml:space="preserve">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ins w:id="37" w:author="nieznany" w:date="2019-04-10T19:59:01Z">
        <w:r>
          <w:rPr/>
          <w:t>Docelową platformą projektu jest</w:t>
        </w:r>
      </w:ins>
      <w:del w:id="38" w:author="nieznany" w:date="2019-04-10T19:58:47Z">
        <w:r>
          <w:rPr/>
          <w:delText>p</w:delText>
        </w:r>
      </w:del>
      <w:del w:id="39" w:author="nieznany" w:date="2019-04-10T19:59:00Z">
        <w:r>
          <w:rPr/>
          <w:delText xml:space="preserve">rojekt </w:delText>
        </w:r>
      </w:del>
      <w:del w:id="40" w:author="nieznany" w:date="2019-04-10T19:58:59Z">
        <w:r>
          <w:rPr/>
          <w:delText>praca dyplomowa  jest zorientowana</w:delText>
        </w:r>
      </w:del>
      <w:r>
        <w:rPr/>
        <w:t xml:space="preserve"> </w:t>
      </w:r>
      <w:del w:id="41" w:author="nieznany" w:date="2019-04-10T19:59:23Z">
        <w:r>
          <w:rPr/>
          <w:delText>na</w:delText>
        </w:r>
      </w:del>
      <w:r>
        <w:rPr/>
        <w:t xml:space="preserve"> system Android w wersji 4.2 (Jelly Bean), co pokrywa większość urządzeń, dostępnych na rynku (według wskazówek środowiska Android Studio jest to blisko 97 %).</w:t>
      </w:r>
    </w:p>
    <w:p>
      <w:pPr>
        <w:pStyle w:val="Tytupodrozdziau"/>
        <w:rPr/>
      </w:pPr>
      <w:bookmarkStart w:id="200" w:name="__RefHeading___Toc898_241114830"/>
      <w:bookmarkEnd w:id="200"/>
      <w:r>
        <w:rPr/>
        <w:t>2.3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 xml:space="preserve">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w:t>
      </w:r>
      <w:ins w:id="42" w:author="nieznany" w:date="2019-04-10T20:00:11Z">
        <w:r>
          <w:rPr/>
          <w:t>innych</w:t>
        </w:r>
      </w:ins>
      <w:del w:id="43" w:author="nieznany" w:date="2019-04-10T20:00:11Z">
        <w:r>
          <w:rPr/>
          <w:delText>kolejnych</w:delText>
        </w:r>
      </w:del>
      <w:r>
        <w:rPr/>
        <w:t xml:space="preserve"> projektach, tworzonych zarówno na tym środowisku programistycznym, jak i na alternatywnych środowiskach (Eclipse, QT Creator, pakiet tworzenia aplikacji mobilnych Flutter) poprzez mechanizm </w:t>
      </w:r>
      <w:ins w:id="44" w:author="nieznany" w:date="2019-04-10T20:00:56Z">
        <w:r>
          <w:rPr/>
          <w:t>połącz</w:t>
        </w:r>
      </w:ins>
      <w:ins w:id="45" w:author="nieznany" w:date="2019-04-10T20:01:00Z">
        <w:r>
          <w:rPr/>
          <w:t>enia</w:t>
        </w:r>
      </w:ins>
      <w:del w:id="46" w:author="nieznany" w:date="2019-04-10T20:00:55Z">
        <w:r>
          <w:rPr/>
          <w:delText>linkowania</w:delText>
        </w:r>
      </w:del>
      <w:r>
        <w:rPr/>
        <w:t xml:space="preserve">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w:t>
      </w:r>
      <w:ins w:id="47" w:author="nieznany" w:date="2019-04-10T20:01:55Z">
        <w:r>
          <w:rPr/>
          <w:t>ch</w:t>
        </w:r>
      </w:ins>
      <w:del w:id="48" w:author="nieznany" w:date="2019-04-10T20:01:51Z">
        <w:r>
          <w:rPr/>
          <w:delText>m</w:delText>
        </w:r>
      </w:del>
      <w:r>
        <w:rPr/>
        <w:t xml:space="preserve"> w postaci DSL</w:t>
      </w:r>
      <w:ins w:id="49" w:author="nieznany" w:date="2019-04-10T20:01:57Z">
        <w:r>
          <w:rPr/>
          <w:t xml:space="preserve"> (</w:t>
        </w:r>
      </w:ins>
      <w:ins w:id="50" w:author="nieznany" w:date="2019-04-10T20:02:14Z">
        <w:r>
          <w:rPr/>
          <w:t>ang. Domain-Specific Language)</w:t>
        </w:r>
      </w:ins>
      <w:r>
        <w:rPr/>
        <w:t xml:space="preserve">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 xml:space="preserve">Pobieranie narzędzi oraz rozszerzeń, </w:t>
      </w:r>
      <w:ins w:id="51" w:author="nieznany" w:date="2019-04-10T20:03:21Z">
        <w:r>
          <w:rPr/>
          <w:t>wspierających</w:t>
        </w:r>
      </w:ins>
      <w:del w:id="52" w:author="nieznany" w:date="2019-04-10T20:03:19Z">
        <w:r>
          <w:rPr/>
          <w:delText>pomagających dla</w:delText>
        </w:r>
      </w:del>
      <w:r>
        <w:rPr/>
        <w:t xml:space="preserve"> implementacj</w:t>
      </w:r>
      <w:ins w:id="53" w:author="nieznany" w:date="2019-04-10T20:03:31Z">
        <w:r>
          <w:rPr/>
          <w:t>ę</w:t>
        </w:r>
      </w:ins>
      <w:del w:id="54" w:author="nieznany" w:date="2019-04-10T20:03:30Z">
        <w:r>
          <w:rPr/>
          <w:delText>i</w:delText>
        </w:r>
      </w:del>
      <w:r>
        <w:rPr/>
        <w:t xml:space="preserve"> zapotrzebowanej logiki biznesowej, dodatkowej funkcjonalności (użycie natywnych funkcjonalności do ABI  – Apli</w:t>
      </w:r>
      <w:ins w:id="55" w:author="nieznany" w:date="2019-04-10T20:03:51Z">
        <w:r>
          <w:rPr/>
          <w:t>c</w:t>
        </w:r>
      </w:ins>
      <w:del w:id="56" w:author="nieznany" w:date="2019-04-10T20:03:51Z">
        <w:r>
          <w:rPr/>
          <w:delText>k</w:delText>
        </w:r>
      </w:del>
      <w:r>
        <w:rPr/>
        <w:t>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w:t>
      </w:r>
      <w:ins w:id="57" w:author="nieznany" w:date="2019-04-10T20:05:21Z">
        <w:r>
          <w:rPr/>
          <w:t>s</w:t>
        </w:r>
      </w:ins>
      <w:del w:id="58" w:author="nieznany" w:date="2019-04-10T20:05:20Z">
        <w:r>
          <w:rPr/>
          <w:delText>d</w:delText>
        </w:r>
      </w:del>
      <w:r>
        <w:rPr/>
        <w:t>ne urządzenie ze swoją architekturą oraz technicznymi parametrami – ilość rdzeni CPU, RAM oraz rozdzielczość</w:t>
      </w:r>
      <w:ins w:id="59" w:author="nieznany" w:date="2019-04-10T20:05:29Z">
        <w:r>
          <w:rPr/>
          <w:t xml:space="preserve"> ekranu</w:t>
        </w:r>
      </w:ins>
      <w:r>
        <w:rPr/>
        <w:t>. AVD Manager pozwala na jednoczesne uruchomienie wielu wirtualnych urządzeń co znaczy, że nic nie stoi na przeszkodzie testować aplikację równolegle.</w:t>
      </w:r>
    </w:p>
    <w:p>
      <w:pPr>
        <w:pStyle w:val="Tretekstu"/>
        <w:rPr/>
      </w:pPr>
      <w:r>
        <w:rPr/>
        <w:t xml:space="preserve">Dany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w:t>
      </w:r>
      <w:ins w:id="60" w:author="nieznany" w:date="2019-04-10T20:06:01Z">
        <w:r>
          <w:rPr/>
          <w:t>e</w:t>
        </w:r>
      </w:ins>
      <w:del w:id="61" w:author="nieznany" w:date="2019-04-10T20:06:01Z">
        <w:r>
          <w:rPr/>
          <w:delText>u</w:delText>
        </w:r>
      </w:del>
      <w:r>
        <w:rPr/>
        <w:t>, utworzone w AVD Manager).</w:t>
      </w:r>
    </w:p>
    <w:p>
      <w:pPr>
        <w:pStyle w:val="Tytupodrozdziau"/>
        <w:rPr/>
      </w:pPr>
      <w:bookmarkStart w:id="201" w:name="__RefHeading___Toc900_241114830"/>
      <w:bookmarkEnd w:id="201"/>
      <w:r>
        <w:rPr/>
        <w:t>2.4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del w:id="62" w:author="nieznany" w:date="2019-04-10T20:10:31Z">
        <w:r>
          <w:rPr/>
          <w:delText>Ważnym aspektem programowania obiektowego jest hermetyzacja. Hermetyzacja pozwala na ograniczenie dostępu do kodu źródłowego</w:delText>
        </w:r>
      </w:del>
      <w:del w:id="63" w:author="nieznany" w:date="2019-04-10T20:07:07Z">
        <w:r>
          <w:rPr/>
          <w:delText>,</w:delText>
        </w:r>
      </w:del>
      <w:del w:id="64" w:author="nieznany" w:date="2019-04-10T20:10:31Z">
        <w:r>
          <w:rPr/>
          <w:delText xml:space="preserve"> </w:delText>
        </w:r>
      </w:del>
      <w:del w:id="65" w:author="nieznany" w:date="2019-04-10T20:10:31Z">
        <w:r>
          <w:rPr>
            <w:rStyle w:val="Q"/>
          </w:rPr>
          <w:delText>niepowołanym obiektom</w:delText>
        </w:r>
      </w:del>
      <w:del w:id="66" w:author="nieznany" w:date="2019-04-10T20:10:31Z">
        <w:r>
          <w:rPr/>
          <w:delText xml:space="preserve">. Szczególny nacisk położono tutaj na bezpośrednią modyfikację </w:delText>
        </w:r>
      </w:del>
      <w:del w:id="67" w:author="nieznany" w:date="2019-04-10T20:10:31Z">
        <w:r>
          <w:rPr>
            <w:rStyle w:val="Wyrnienie"/>
            <w:i w:val="false"/>
            <w:iCs w:val="false"/>
          </w:rPr>
          <w:delText>zmiennych składowych klasy</w:delText>
        </w:r>
      </w:del>
      <w:del w:id="68" w:author="nieznany" w:date="2019-04-10T20:10:31Z">
        <w:r>
          <w:rPr/>
          <w:delText>.</w:delText>
        </w:r>
      </w:del>
    </w:p>
    <w:p>
      <w:pPr>
        <w:pStyle w:val="Tretekstu"/>
        <w:rPr/>
      </w:pPr>
      <w:del w:id="69" w:author="nieznany" w:date="2019-04-10T20:10:06Z">
        <w:r>
          <w:rPr/>
          <w:delText>Dziedziczenie przez wielu uważane jest za kluczowy element programowania obiektowego. Pozwala na tworzenie nowych klas w oparciu o istniejące klasy lub klasy abstrakcyjne. Dziedziczenie może być wykonywane wielokrotnie - zasadniczo nie ma żadnych ograniczeń.</w:delText>
        </w:r>
      </w:del>
    </w:p>
    <w:p>
      <w:pPr>
        <w:pStyle w:val="Tretekstu"/>
        <w:rPr/>
      </w:pPr>
      <w:del w:id="70" w:author="nieznany" w:date="2019-04-10T20:10:06Z">
        <w:r>
          <w:rPr/>
          <w:delText xml:space="preserve">Aby zdefiniować pojęcie polimorfizmu, musimy zrozumieć czym jest </w:delText>
        </w:r>
      </w:del>
      <w:del w:id="71" w:author="nieznany" w:date="2019-04-10T20:10:06Z">
        <w:r>
          <w:rPr>
            <w:rStyle w:val="Wyrnienie"/>
          </w:rPr>
          <w:delText>interfejs</w:delText>
        </w:r>
      </w:del>
      <w:del w:id="72" w:author="nieznany" w:date="2019-04-10T20:10:06Z">
        <w:r>
          <w:rPr/>
          <w:delText xml:space="preserve">. Z pozoru jest to struktura, która przypomina klasę, jednak w odróżnieniu od klasy zawiera ona tylko nagłówki metod. Jak widać jest to podobna struktura do klasy abstrakcyjnej, z tym że tutaj żadna z metod nie może być wypełniona treścią. </w:delText>
        </w:r>
      </w:del>
    </w:p>
    <w:p>
      <w:pPr>
        <w:pStyle w:val="Tretekstu"/>
        <w:rPr/>
      </w:pPr>
      <w:del w:id="73" w:author="nieznany" w:date="2019-04-10T20:10:06Z">
        <w:r>
          <w:rPr/>
          <w:delText xml:space="preserve">Tworząc interfejsy   programista , który będzie implementował te interfejsy muszą być wypełnienie treścią zadeklarowanych metod. Dzięki temu można w określonej w grupie klas uzyskać te same metody, które będą wykonywać podobne działania. </w:delText>
        </w:r>
      </w:del>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202" w:name="__RefHeading___Toc556_2369495726"/>
      <w:bookmarkEnd w:id="202"/>
      <w:r>
        <w:rPr/>
        <w:t>2.5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osadzenia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203" w:name="rys21"/>
      <w:r>
        <w:rPr/>
        <w:t xml:space="preserve">Rys. 2.1  Dodanie przykładowego projektu na Google Maps Platform </w:t>
      </w:r>
      <w:bookmarkEnd w:id="203"/>
      <w:r>
        <w:rPr/>
        <w:t>[1]</w:t>
      </w:r>
    </w:p>
    <w:p>
      <w:pPr>
        <w:pStyle w:val="Tretekstu"/>
        <w:rPr/>
      </w:pPr>
      <w:r>
        <w:rPr/>
        <w:t>Oprócz możliwości</w:t>
      </w:r>
      <w:del w:id="74" w:author="nieznany" w:date="2019-04-10T20:14:12Z">
        <w:r>
          <w:rPr/>
          <w:delText>ą</w:delText>
        </w:r>
      </w:del>
      <w:r>
        <w:rPr/>
        <w:t xml:space="preserve"> interakcji z Google Maps za pomocą natywnych klientów, dostarczanych poprzez Google Maps SDK, istnieje też komunikacja  za pomocą REST API Google Maps. </w:t>
      </w:r>
    </w:p>
    <w:p>
      <w:pPr>
        <w:pStyle w:val="Tretekstu"/>
        <w:rPr/>
      </w:pPr>
      <w:r>
        <w:rPr/>
        <w:t>W danym projekcie wykorzystany jest SDK do Google Maps w wersji 16.0.0</w:t>
      </w:r>
    </w:p>
    <w:p>
      <w:pPr>
        <w:pStyle w:val="Tretekstu"/>
        <w:rPr/>
      </w:pPr>
      <w:r>
        <w:rPr/>
      </w:r>
    </w:p>
    <w:p>
      <w:pPr>
        <w:pStyle w:val="Tytupodrozdziau"/>
        <w:rPr/>
      </w:pPr>
      <w:bookmarkStart w:id="204" w:name="__RefHeading___Toc562_2369495726"/>
      <w:bookmarkEnd w:id="204"/>
      <w:r>
        <w:rPr/>
        <w:t>2.6 Google Firebase</w:t>
      </w:r>
    </w:p>
    <w:p>
      <w:pPr>
        <w:pStyle w:val="Tretekstu"/>
        <w:rPr/>
      </w:pPr>
      <w:r>
        <w:rPr/>
        <w:t>Firebase to darmowe  narzędzie od Google, w pierowtnych wersjach wykorzystywane głównie dla reklamy, analizy popularności aplikacji na podstawie danych z Google Play Store oraz monetyzacji aplikacji (na przykład, przez wykorzystanie wbudowanego serwisu dla wyświetlania w niej reklam od partnerów)</w:t>
      </w:r>
      <w:ins w:id="75" w:author="nieznany" w:date="2019-04-07T19:48:30Z">
        <w:r>
          <w:rPr/>
          <w:t xml:space="preserve">, jednak w ostatnie dwa lata </w:t>
        </w:r>
      </w:ins>
      <w:ins w:id="76" w:author="nieznany" w:date="2019-04-07T19:49:05Z">
        <w:r>
          <w:rPr/>
          <w:t xml:space="preserve">jest szeroko stosowany, jako  chmurowy serwis, </w:t>
        </w:r>
      </w:ins>
      <w:ins w:id="77" w:author="nieznany" w:date="2019-04-07T19:51:18Z">
        <w:r>
          <w:rPr/>
          <w:t>w którym jest dostarczana całkowita funkcjonalność dla aplikacji mobilnych</w:t>
        </w:r>
      </w:ins>
      <w:r>
        <w:rPr/>
        <w:commentReference w:id="0"/>
      </w:r>
      <w:r>
        <w:rPr/>
        <w:t xml:space="preserve">. Firebase jest możliwy do </w:t>
      </w:r>
      <w:ins w:id="78" w:author="nieznany" w:date="2019-04-07T19:47:42Z">
        <w:r>
          <w:rPr/>
          <w:t>integracji</w:t>
        </w:r>
      </w:ins>
      <w:del w:id="79" w:author="nieznany" w:date="2019-04-07T19:47:30Z">
        <w:r>
          <w:rPr/>
          <w:delText>zaimplementowania</w:delText>
        </w:r>
      </w:del>
      <w:r>
        <w:rPr/>
        <w:t xml:space="preserve"> </w:t>
      </w:r>
      <w:ins w:id="80" w:author="nieznany" w:date="2019-04-07T19:47:39Z">
        <w:r>
          <w:rPr/>
          <w:t>z</w:t>
        </w:r>
      </w:ins>
      <w:del w:id="81" w:author="nieznany" w:date="2019-04-07T19:47:39Z">
        <w:r>
          <w:rPr/>
          <w:delText>na</w:delText>
        </w:r>
      </w:del>
      <w:r>
        <w:rPr/>
        <w:t xml:space="preserve"> systema</w:t>
      </w:r>
      <w:ins w:id="82" w:author="nieznany" w:date="2019-04-07T19:47:50Z">
        <w:r>
          <w:rPr/>
          <w:t>mi</w:t>
        </w:r>
      </w:ins>
      <w:del w:id="83" w:author="nieznany" w:date="2019-04-07T19:47:49Z">
        <w:r>
          <w:rPr/>
          <w:delText>ch</w:delText>
        </w:r>
      </w:del>
      <w:r>
        <w:rPr/>
        <w:t xml:space="preserve">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marketingowych w szczególności tym, którzy korzystają z AdWords</w:t>
      </w:r>
      <w:r>
        <w:rPr/>
        <w:t xml:space="preserve"> do promocji swojej aplikacji. W szczególności tym</w:t>
      </w:r>
      <w:ins w:id="84" w:author="nieznany" w:date="2019-04-10T20:15:53Z">
        <w:r>
          <w:rPr/>
          <w:t>, że</w:t>
        </w:r>
      </w:ins>
      <w:r>
        <w:rPr/>
        <w:t xml:space="preserve"> </w:t>
      </w:r>
      <w:ins w:id="85" w:author="nieznany" w:date="2019-04-10T20:16:06Z">
        <w:r>
          <w:rPr/>
          <w:t>wykorzystuje</w:t>
        </w:r>
      </w:ins>
      <w:del w:id="86" w:author="nieznany" w:date="2019-04-10T20:16:06Z">
        <w:r>
          <w:rPr/>
          <w:delText>korzystając</w:delText>
        </w:r>
      </w:del>
      <w:r>
        <w:rPr/>
        <w:t xml:space="preserve"> </w:t>
      </w:r>
      <w:del w:id="87" w:author="nieznany" w:date="2019-04-10T20:16:10Z">
        <w:r>
          <w:rPr/>
          <w:delText>z</w:delText>
        </w:r>
      </w:del>
      <w:r>
        <w:rPr/>
        <w:t xml:space="preserve"> zaawansowan</w:t>
      </w:r>
      <w:ins w:id="88" w:author="nieznany" w:date="2019-04-10T20:16:13Z">
        <w:r>
          <w:rPr/>
          <w:t>e</w:t>
        </w:r>
      </w:ins>
      <w:del w:id="89" w:author="nieznany" w:date="2019-04-10T20:16:13Z">
        <w:r>
          <w:rPr/>
          <w:delText>ych</w:delText>
        </w:r>
      </w:del>
      <w:r>
        <w:rPr/>
        <w:t xml:space="preserve"> metod</w:t>
      </w:r>
      <w:ins w:id="90" w:author="nieznany" w:date="2019-04-10T20:16:15Z">
        <w:r>
          <w:rPr/>
          <w:t>y</w:t>
        </w:r>
      </w:ins>
      <w:r>
        <w:rPr/>
        <w:t xml:space="preserve"> targetowania reklam</w:t>
      </w:r>
      <w:ins w:id="91" w:author="nieznany" w:date="2019-04-10T20:16:27Z">
        <w:r>
          <w:rPr/>
          <w:t>,</w:t>
        </w:r>
      </w:ins>
      <w:r>
        <w:rPr/>
        <w:t xml:space="preserve">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 xml:space="preserve">] Oprócz funkcji dla analityki danych oraz zarządzania reklamami w aplikacji, Firebase dostarcza całkowity backend dla końcowego systemu klienckiego (w tym przypadku aplikacja Android). Między innymi w skład Firebase wchodzi Firebase Realtime Database – nowoczesna baza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 xml:space="preserve">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serwera FCF) oraz definiować w jakiej chwili musi być uruchomiona.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w:t>
      </w:r>
      <w:ins w:id="92" w:author="nieznany" w:date="2019-04-10T20:18:23Z">
        <w:r>
          <w:rPr/>
          <w:t>wywołania</w:t>
        </w:r>
      </w:ins>
      <w:del w:id="93" w:author="nieznany" w:date="2019-04-10T20:18:21Z">
        <w:r>
          <w:rPr/>
          <w:delText>odpalenia</w:delText>
        </w:r>
      </w:del>
      <w:r>
        <w:rPr/>
        <w:t xml:space="preserve"> funkcji. Dla realizacji mechanizmu autentykacji jest użyte narzędzie Firebase Auth.</w:t>
      </w:r>
    </w:p>
    <w:p>
      <w:pPr>
        <w:pStyle w:val="Tyturozdziau"/>
        <w:rPr/>
      </w:pPr>
      <w:bookmarkStart w:id="205" w:name="__RefHeading___Toc902_241114830"/>
      <w:bookmarkEnd w:id="205"/>
      <w:r>
        <w:rPr/>
        <w:t>3 SPECYFIKACJA PROJEKTU</w:t>
      </w:r>
    </w:p>
    <w:p>
      <w:pPr>
        <w:pStyle w:val="Tytupodrozdziau"/>
        <w:rPr/>
      </w:pPr>
      <w:bookmarkStart w:id="206" w:name="__RefHeading___Toc2550_2617453702"/>
      <w:bookmarkEnd w:id="206"/>
      <w:r>
        <w:rPr/>
        <w:t>3.1 Wymagania techniczne oraz opis funkcji</w:t>
      </w:r>
    </w:p>
    <w:p>
      <w:pPr>
        <w:pStyle w:val="Tretekstu"/>
        <w:rPr/>
      </w:pPr>
      <w:r>
        <w:rPr/>
        <w:t>Dany projekt odpowiada następującym wymaganiom:</w:t>
      </w:r>
    </w:p>
    <w:p>
      <w:pPr>
        <w:pStyle w:val="Tretekstu"/>
        <w:numPr>
          <w:ilvl w:val="0"/>
          <w:numId w:val="3"/>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3"/>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3"/>
        </w:numPr>
        <w:rPr/>
      </w:pPr>
      <w:r>
        <w:rPr/>
        <w:t>Zapisanie Tras w bazie w historii przejazdów Kierowcy dla możliwości zobaczenia ich w przyszłości oraz wyliczenie czasu przejazdu dla każdej z tras.</w:t>
      </w:r>
    </w:p>
    <w:p>
      <w:pPr>
        <w:pStyle w:val="Tretekstu"/>
        <w:numPr>
          <w:ilvl w:val="0"/>
          <w:numId w:val="3"/>
        </w:numPr>
        <w:rPr/>
      </w:pPr>
      <w:r>
        <w:rPr/>
        <w:t>Użycie chmurowej architektury dla swobodnego dostępu przez użytkowników do danych oraz oszczędzania kosztów w utrzymaniu własnych serwerów do autoryzacji i przechowywania danych i funkcjonalności.</w:t>
      </w:r>
    </w:p>
    <w:p>
      <w:pPr>
        <w:pStyle w:val="Tretekstu"/>
        <w:numPr>
          <w:ilvl w:val="0"/>
          <w:numId w:val="3"/>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3"/>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3"/>
        </w:numPr>
        <w:rPr/>
      </w:pPr>
      <w:r>
        <w:rPr/>
        <w:t>Klient na głównym widoku w aplikacji widzi listę wszystkich Kierowców, któr</w:t>
      </w:r>
      <w:ins w:id="94" w:author="nieznany" w:date="2019-04-10T20:20:13Z">
        <w:r>
          <w:rPr/>
          <w:t>z</w:t>
        </w:r>
      </w:ins>
      <w:r>
        <w:rPr/>
        <w:t xml:space="preserve">y są partnerami danej aplikacji (czyli są zarejestrowane) oraz ich aktualne Trasy wraz ze szczegółami transportu, które włączają ilość wolnych miejsc, wolną przestrzeń bagażu w bagażniku oraz </w:t>
      </w:r>
      <w:del w:id="95" w:author="nieznany" w:date="2019-04-10T20:20:27Z">
        <w:r>
          <w:rPr/>
          <w:delText>w</w:delText>
        </w:r>
      </w:del>
      <w:r>
        <w:rPr/>
        <w:t xml:space="preserve"> miejsc w salonie na bagaż podręczny.</w:t>
      </w:r>
    </w:p>
    <w:p>
      <w:pPr>
        <w:pStyle w:val="Tretekstu"/>
        <w:ind w:left="780" w:hanging="0"/>
        <w:rPr/>
      </w:pPr>
      <w:r>
        <w:rPr/>
        <w:t xml:space="preserve">Klient ma następujące możliwości w aplikacji: rejestracja za pomocą serwisu Firebase Auth, logowanie do aplikacji dla dostępu do </w:t>
      </w:r>
      <w:ins w:id="96" w:author="nieznany" w:date="2019-04-10T20:20:44Z">
        <w:r>
          <w:rPr/>
          <w:t>wymienionych</w:t>
        </w:r>
      </w:ins>
      <w:del w:id="97" w:author="nieznany" w:date="2019-04-10T20:20:44Z">
        <w:r>
          <w:rPr/>
          <w:delText>zdefiniowanych</w:delText>
        </w:r>
      </w:del>
      <w:r>
        <w:rPr/>
        <w:t xml:space="preserve">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07" w:name="rys31"/>
      <w:r>
        <w:rPr/>
        <w:t>Rys. 3.1  Przypadki użycia dla Klienta</w:t>
      </w:r>
      <w:bookmarkEnd w:id="207"/>
      <w:r>
        <w:rPr/>
        <w:t xml:space="preserve"> [2]</w:t>
      </w:r>
    </w:p>
    <w:p>
      <w:pPr>
        <w:pStyle w:val="Tretekstu"/>
        <w:ind w:left="780" w:hanging="0"/>
        <w:rPr/>
      </w:pPr>
      <w:r>
        <w:rPr/>
      </w:r>
    </w:p>
    <w:p>
      <w:pPr>
        <w:pStyle w:val="Tretekstu"/>
        <w:ind w:left="780" w:hanging="0"/>
        <w:rPr/>
      </w:pPr>
      <w:r>
        <w:rPr/>
        <w:t xml:space="preserve">Kierowca, </w:t>
      </w:r>
      <w:del w:id="98" w:author="nieznany" w:date="2019-04-10T20:21:03Z">
        <w:r>
          <w:rPr/>
          <w:delText>w swoją roli</w:delText>
        </w:r>
      </w:del>
      <w:r>
        <w:rPr/>
        <w:t xml:space="preserve">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08" w:name="rys32"/>
      <w:r>
        <w:rPr/>
        <w:t>Rys. 3.2  Przypadki użycia dla Kierowcy</w:t>
      </w:r>
      <w:bookmarkEnd w:id="208"/>
      <w:r>
        <w:rPr/>
        <w:t xml:space="preserve"> [3]</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209" w:name="rys33"/>
      <w:r>
        <w:rPr/>
        <w:t xml:space="preserve">Rys. 3.3  Przebieg tworzenia nowego Zgłoszenia przez Klienta </w:t>
      </w:r>
      <w:bookmarkEnd w:id="209"/>
      <w:r>
        <w:rPr/>
        <w:t>[4]</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210" w:name="rys34"/>
      <w:r>
        <w:rPr/>
        <w:t xml:space="preserve">Rys. 3.4  Przebieg anulowania Zgłoszenia przez Klienta </w:t>
      </w:r>
      <w:bookmarkEnd w:id="210"/>
      <w:r>
        <w:rPr/>
        <w:t>[5]</w:t>
      </w:r>
    </w:p>
    <w:p>
      <w:pPr>
        <w:pStyle w:val="Tretekstu"/>
        <w:rPr/>
      </w:pPr>
      <w:r>
        <w:rPr/>
      </w:r>
    </w:p>
    <w:p>
      <w:pPr>
        <w:pStyle w:val="Tretekstu"/>
        <w:rPr/>
      </w:pPr>
      <w:r>
        <w:rPr/>
        <w:t>Cofnięcie i Akceptacja przez Kierowcę Zgłoszenia od Klienta wygląda podobnie jak wyżej wymienion</w:t>
      </w:r>
      <w:ins w:id="99" w:author="nieznany" w:date="2019-04-10T20:22:01Z">
        <w:r>
          <w:rPr/>
          <w:t>e</w:t>
        </w:r>
      </w:ins>
      <w:del w:id="100" w:author="nieznany" w:date="2019-04-10T20:22:01Z">
        <w:r>
          <w:rPr/>
          <w:delText>y</w:delText>
        </w:r>
      </w:del>
      <w:r>
        <w:rPr/>
        <w:t xml:space="preserve"> przypad</w:t>
      </w:r>
      <w:ins w:id="101" w:author="nieznany" w:date="2019-04-10T20:22:03Z">
        <w:r>
          <w:rPr/>
          <w:t>ki</w:t>
        </w:r>
      </w:ins>
      <w:del w:id="102" w:author="nieznany" w:date="2019-04-10T20:22:03Z">
        <w:r>
          <w:rPr/>
          <w:delText>ek</w:delText>
        </w:r>
      </w:del>
      <w:r>
        <w:rPr/>
        <w:t>.</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211" w:name="rys35"/>
      <w:r>
        <w:rPr/>
        <w:t>Rys. 3.5  Przebieg rozpoczęcia jazdy przez Kierowcę</w:t>
      </w:r>
      <w:bookmarkEnd w:id="211"/>
      <w:r>
        <w:rPr/>
        <w:t xml:space="preserve"> [6]</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12" w:name="rys36"/>
      <w:r>
        <w:rPr/>
        <w:t>3.6  Przebieg zakończenia jazdy przez Kierowcę</w:t>
      </w:r>
      <w:bookmarkEnd w:id="212"/>
      <w:r>
        <w:rPr/>
        <w:t xml:space="preserve"> [7]</w:t>
      </w:r>
    </w:p>
    <w:p>
      <w:pPr>
        <w:pStyle w:val="Tytupodrozdziau"/>
        <w:rPr/>
      </w:pPr>
      <w:bookmarkStart w:id="213" w:name="__RefHeading___Toc2552_2617453702"/>
      <w:bookmarkEnd w:id="213"/>
      <w:r>
        <w:rPr/>
        <w:t>3.2 Struktura danych</w:t>
      </w:r>
    </w:p>
    <w:p>
      <w:pPr>
        <w:pStyle w:val="Tretekstu"/>
        <w:rPr/>
      </w:pPr>
      <w:r>
        <w:rPr/>
        <w:t>Dane są przedstawione w postaci jednolitego dokumentu, podzielonych na 3 sekcje:</w:t>
      </w:r>
    </w:p>
    <w:p>
      <w:pPr>
        <w:pStyle w:val="Lista"/>
        <w:rPr/>
      </w:pPr>
      <w:r>
        <w:rPr/>
        <w:t>- Kierowcy</w:t>
      </w:r>
    </w:p>
    <w:p>
      <w:pPr>
        <w:pStyle w:val="Lista"/>
        <w:rPr/>
      </w:pPr>
      <w:r>
        <w:rPr/>
        <w:t>- Klienci</w:t>
      </w:r>
    </w:p>
    <w:p>
      <w:pPr>
        <w:pStyle w:val="Lista"/>
        <w:rPr/>
      </w:pPr>
      <w:r>
        <w:rPr/>
        <w:t>- Zgłoszenia</w:t>
      </w:r>
    </w:p>
    <w:p>
      <w:pPr>
        <w:pStyle w:val="Lista"/>
        <w:rPr/>
      </w:pPr>
      <w:r>
        <w:rPr/>
        <w:t xml:space="preserve">Poszczególne sekcje mieszczą listę obiektów, identyfikowanych po kluczu, wygenerowanemu przez serwis Firebase Realtime Database (Kierowców dla sekcji Kierowcy, Zgłoszeń dla sekcji Zgłoszenia). </w:t>
      </w:r>
    </w:p>
    <w:p>
      <w:pPr>
        <w:pStyle w:val="Lista"/>
        <w:rPr/>
      </w:pPr>
      <w:r>
        <w:rPr/>
        <w:t xml:space="preserve">Każdy Kierowca ma następujące atrybuty: imię,  nazwisko, wiek, username (email), aktualna lokalizacja na mapie  (z szerokością oraz długością geograficzną w postaci typu danych Double), Szczegóły Autobusu, gdzie są zapisywane ilość miejsc siedzących, ogólna ilość miejsc (wyliczana jako ilość miejsc siedzących razy 1,7), minimalna ilość miejsc niezbędnych dla przejazdu, pojemność bagażnika, ilość bagażu, która może się zmieścić w salonie, aktualna ilość zajętych miejsc, ilość jednostek bagażu, znajdujących się w bagażniku oraz ilość bagażu podręcznego w salonie na dany moment; także Kierowca ma aktualną Trasę, która ma klucz unikatowy (typu String)  dla identyfikacji, status (Otwarta, W trakcie, Ukończona), czas stworzenia (w postaci znaku czasu w formacie „YYYY-MM-DD HH:mm:ss”), lista punktów, zdefiniowanych przez Kierowcę, oraz, w razie obecności, lista zaakceptowanych przez Kierowcę Zgłoszeń (będą opisane dalej); Kierowca ma listę Tras, które są dodawane przy archiwizacji, dla podglądu w przyszłości. </w:t>
      </w:r>
    </w:p>
    <w:p>
      <w:pPr>
        <w:pStyle w:val="Lista"/>
        <w:rPr/>
      </w:pPr>
      <w:r>
        <w:rPr/>
        <w:t xml:space="preserve">Dla Klienta w bazie zapisywane są dane osobowe (imię i nazwisko) oraz  email, podany przy rejestracji. </w:t>
      </w:r>
    </w:p>
    <w:p>
      <w:pPr>
        <w:pStyle w:val="Lista"/>
        <w:rPr/>
      </w:pPr>
      <w:r>
        <w:rPr/>
        <w:t>Zgłoszenia ma następujące pola zdefiniowane: klucze Klienta, który dodał Zgłoszenie, Kierowcy, do którego to Zgłoszenie jest adresowane oraz Trasy, która jest aktualnie zadeklarowana przez Kierowcę (wszystkie w postaci String), Punkt Początkowy  Zgłoszenia, Punkt Końcowy (oba punkty mają współrzędne geograficzne, jak w przypadku z aktualną lokalizacją Kierowcy), data utworzenia (w formacie „YYYY-MM-DD HH:mm:ss”) oraz liczba zadeklarowanych przez Klienta miejsc w autobusie, jednostek bagażu oraz bagażu podręcznego (reprezentują się liczbą całkowitą), a także aktualny status Zgłoszenia (Otwarte, Anulowane przez Klienta, Wycofane przez Kierowcę, Zaakceptowane przez Kierowcę).</w:t>
      </w:r>
    </w:p>
    <w:p>
      <w:pPr>
        <w:pStyle w:val="Tyturozdziau"/>
        <w:ind w:left="360" w:hanging="0"/>
        <w:rPr/>
      </w:pPr>
      <w:bookmarkStart w:id="214" w:name="__RefHeading___Toc564_2369495726"/>
      <w:bookmarkEnd w:id="214"/>
      <w:r>
        <w:rPr/>
        <w:t>4 IMPLEMENTACJA PROJEKTU</w:t>
      </w:r>
    </w:p>
    <w:p>
      <w:pPr>
        <w:pStyle w:val="Tytupodrozdziau"/>
        <w:rPr/>
      </w:pPr>
      <w:bookmarkStart w:id="215" w:name="__RefHeading___Toc690_1353847358"/>
      <w:bookmarkEnd w:id="215"/>
      <w:r>
        <w:rPr/>
        <w:t>4.1 Logowanie użytkownika</w:t>
      </w:r>
    </w:p>
    <w:p>
      <w:pPr>
        <w:pStyle w:val="Tretekstu"/>
        <w:rPr/>
      </w:pPr>
      <w:r>
        <w:rPr/>
        <w:t>Przed Państwem 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16" w:name="rys41"/>
      <w:r>
        <w:rPr/>
        <w:t>Rys. 4.1  Widok logowania aplikacji</w:t>
      </w:r>
      <w:bookmarkEnd w:id="216"/>
      <w:r>
        <w:rPr/>
        <w:t xml:space="preserve">  [8]</w:t>
      </w:r>
    </w:p>
    <w:p>
      <w:pPr>
        <w:pStyle w:val="Tretekstu"/>
        <w:rPr/>
      </w:pPr>
      <w:r>
        <w:rPr/>
        <w:t xml:space="preserve">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Dla szyfrowania hasła serwis autentykacji Firebase Auth wykorzystuje zmodyfikowany algorytm Scrypt. Ważną cechą jest to , że gdy konto użytkownika może być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lang w:val="en-US"/>
        </w:rPr>
      </w:pPr>
      <w:r>
        <w:rPr>
          <w:rFonts w:ascii="Ubuntu Mono" w:hAnsi="Ubuntu Mono"/>
          <w:b/>
          <w:color w:val="660E7A"/>
          <w:lang w:val="en-US"/>
        </w:rPr>
        <w:t xml:space="preserve">mAuth </w:t>
      </w:r>
      <w:r>
        <w:rPr>
          <w:rFonts w:ascii="Ubuntu Mono" w:hAnsi="Ubuntu Mono"/>
          <w:lang w:val="en-US"/>
        </w:rPr>
        <w:t>= FirebaseAuth.</w:t>
      </w:r>
      <w:r>
        <w:rPr>
          <w:rFonts w:ascii="Ubuntu Mono" w:hAnsi="Ubuntu Mono"/>
          <w:i/>
          <w:lang w:val="en-US"/>
        </w:rPr>
        <w:t>getInstance</w:t>
      </w:r>
      <w:r>
        <w:rPr>
          <w:rFonts w:ascii="Ubuntu Mono" w:hAnsi="Ubuntu Mono"/>
          <w:lang w:val="en-US"/>
        </w:rPr>
        <w:t>();</w:t>
      </w:r>
    </w:p>
    <w:p>
      <w:pPr>
        <w:pStyle w:val="Kod"/>
        <w:rPr>
          <w:rFonts w:ascii="Ubuntu Mono" w:hAnsi="Ubuntu Mono"/>
          <w:lang w:val="en-US"/>
        </w:rPr>
      </w:pPr>
      <w:r>
        <w:rPr>
          <w:rFonts w:ascii="Ubuntu Mono" w:hAnsi="Ubuntu Mono"/>
          <w:b/>
          <w:color w:val="660E7A"/>
          <w:lang w:val="en-US"/>
        </w:rPr>
        <w:t xml:space="preserve">mAuthListener </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FirebaseAuth.AuthStateListener()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onAuthStateChanged(</w:t>
      </w:r>
      <w:r>
        <w:rPr>
          <w:rFonts w:ascii="Ubuntu Mono" w:hAnsi="Ubuntu Mono"/>
          <w:color w:val="808000"/>
          <w:lang w:val="en-US"/>
        </w:rPr>
        <w:t xml:space="preserve">@NonNull </w:t>
      </w:r>
      <w:r>
        <w:rPr>
          <w:rFonts w:ascii="Ubuntu Mono" w:hAnsi="Ubuntu Mono"/>
          <w:lang w:val="en-US"/>
        </w:rPr>
        <w:t>FirebaseAuth firebaseAuth) {</w:t>
      </w:r>
    </w:p>
    <w:p>
      <w:pPr>
        <w:pStyle w:val="Kod"/>
        <w:rPr/>
      </w:pPr>
      <w:r>
        <w:rPr>
          <w:rFonts w:ascii="Ubuntu Mono" w:hAnsi="Ubuntu Mono"/>
          <w:lang w:val="en-US"/>
        </w:rPr>
        <w:t xml:space="preserve">        </w:t>
      </w:r>
      <w:r>
        <w:rPr>
          <w:rFonts w:ascii="Ubuntu Mono" w:hAnsi="Ubuntu Mono"/>
        </w:rPr>
        <w:t xml:space="preserve">FirebaseUser user = firebaseAuth.getCurrentUser(); // Pobranie zalogowanego Użytkownika z </w:t>
        <w:tab/>
        <w:tab/>
        <w:t>// serwisu</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.signInWithEmailAndPassword(</w:t>
      </w:r>
      <w:r>
        <w:rPr>
          <w:rFonts w:ascii="Ubuntu Mono" w:hAnsi="Ubuntu Mono"/>
          <w:b/>
          <w:color w:val="660E7A"/>
          <w:lang w:val="en-US"/>
        </w:rPr>
        <w:t>email</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b/>
          <w:color w:val="660E7A"/>
          <w:lang w:val="en-US"/>
        </w:rPr>
        <w:t>password</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 xml:space="preserve">                </w:t>
      </w:r>
      <w:r>
        <w:rPr>
          <w:rFonts w:ascii="Ubuntu Mono" w:hAnsi="Ubuntu Mono"/>
        </w:rPr>
        <w:t>// 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217" w:name="__RefHeading___Toc566_2369495726"/>
      <w:bookmarkEnd w:id="217"/>
      <w:r>
        <w:rPr/>
        <w:t>4.2 Moduł Kierowcy</w:t>
      </w:r>
    </w:p>
    <w:p>
      <w:pPr>
        <w:pStyle w:val="Tytutrzeciegostopnia"/>
        <w:rPr/>
      </w:pPr>
      <w:bookmarkStart w:id="218" w:name="__RefHeading___Toc568_2369495726"/>
      <w:bookmarkEnd w:id="218"/>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32" t="0" r="-32" b="0"/>
                    <a:stretch>
                      <a:fillRect/>
                    </a:stretch>
                  </pic:blipFill>
                  <pic:spPr bwMode="auto">
                    <a:xfrm>
                      <a:off x="0" y="0"/>
                      <a:ext cx="2225040" cy="3170555"/>
                    </a:xfrm>
                    <a:prstGeom prst="rect">
                      <a:avLst/>
                    </a:prstGeom>
                  </pic:spPr>
                </pic:pic>
              </a:graphicData>
            </a:graphic>
          </wp:inline>
        </w:drawing>
      </w:r>
    </w:p>
    <w:p>
      <w:pPr>
        <w:pStyle w:val="Podpispodrysunkiem"/>
        <w:rPr/>
      </w:pPr>
      <w:bookmarkStart w:id="219" w:name="rys42"/>
      <w:r>
        <w:rPr/>
        <w:t xml:space="preserve">Rys. 4.2  Widok logowania aplikacji </w:t>
      </w:r>
      <w:bookmarkEnd w:id="219"/>
      <w:r>
        <w:rPr/>
        <w:t>(</w:t>
      </w:r>
      <w:r>
        <w:rPr>
          <w:i/>
          <w:iCs/>
        </w:rPr>
        <w:t xml:space="preserve">Przycisk, przekierowujący do rejestracji Kierowcy jest oznaczony czerwoną ramką </w:t>
      </w:r>
      <w:r>
        <w:rPr/>
        <w:t>) [9]</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Klientom aby mieć bieżące dane odnośnie aktualnego stanu miejsc i bagażu w   autobusie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20" w:name="rys43"/>
      <w:r>
        <w:rPr/>
        <w:t xml:space="preserve">Rys. 4.3  Widok Rejestracji Kierowcy, dane osobowe </w:t>
      </w:r>
      <w:bookmarkEnd w:id="220"/>
      <w:r>
        <w:rPr/>
        <w:t>( Z uzupełnionymi przez Kierowcę danymi</w:t>
      </w:r>
      <w:r>
        <w:rPr>
          <w:i/>
          <w:iCs/>
        </w:rPr>
        <w:t xml:space="preserve"> </w:t>
      </w:r>
      <w:r>
        <w:rPr/>
        <w:t>) [10]</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21" w:name="rys44"/>
      <w:r>
        <w:rPr/>
        <w:t xml:space="preserve">Rys. 4.4  Widok rejestracji Kierowcy, szczegóły autobusu </w:t>
      </w:r>
      <w:bookmarkEnd w:id="221"/>
      <w:r>
        <w:rPr/>
        <w:t>[11]</w:t>
      </w:r>
    </w:p>
    <w:p>
      <w:pPr>
        <w:pStyle w:val="Tretekstu"/>
        <w:rPr/>
      </w:pPr>
      <w:r>
        <w:rPr/>
        <w:t>Wychodząc ze specyfiki biznesu i pojemności autobusu , ilość możliwych miejsc w samochodzie jest ograniczona do 50, a pojemność bagażnika oraz  bagażu w</w:t>
      </w:r>
      <w:ins w:id="103" w:author="nieznany" w:date="2019-04-07T19:55:59Z">
        <w:r>
          <w:rPr/>
          <w:t xml:space="preserve">e </w:t>
        </w:r>
      </w:ins>
      <w:ins w:id="104" w:author="nieznany" w:date="2019-04-07T19:56:00Z">
        <w:r>
          <w:rPr/>
          <w:t>wnętrzu autobusu</w:t>
        </w:r>
      </w:ins>
      <w:del w:id="105" w:author="nieznany" w:date="2019-04-07T19:55:58Z">
        <w:r>
          <w:rPr/>
          <w:delText xml:space="preserve"> bagażniku</w:delText>
        </w:r>
      </w:del>
      <w:r>
        <w:rPr/>
        <w:t xml:space="preserve"> – do 30. Realizowan</w:t>
      </w:r>
      <w:ins w:id="106" w:author="nieznany" w:date="2019-04-10T20:29:18Z">
        <w:r>
          <w:rPr/>
          <w:t>a</w:t>
        </w:r>
      </w:ins>
      <w:del w:id="107" w:author="nieznany" w:date="2019-04-10T20:29:18Z">
        <w:r>
          <w:rPr/>
          <w:delText>e</w:delText>
        </w:r>
      </w:del>
      <w:r>
        <w:rPr/>
        <w:t xml:space="preserv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.createUserWithEmailAndPassword(email, passwordText)</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ab/>
        <w:tab/>
      </w:r>
      <w:r>
        <w:rPr>
          <w:rFonts w:ascii="Ubuntu Mono" w:hAnsi="Ubuntu Mono"/>
        </w:rPr>
        <w:t>// 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p>
    <w:p>
      <w:pPr>
        <w:pStyle w:val="Tytutrzeciegostopnia"/>
        <w:rPr/>
      </w:pPr>
      <w:bookmarkStart w:id="222" w:name="__RefHeading___Toc570_2369495726"/>
      <w:bookmarkEnd w:id="222"/>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Zgłoszeń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23" w:name="rys45"/>
      <w:r>
        <w:rPr/>
        <w:t>Rys. 4.5 Główny Widok Kierowcy, aktualna trasa nie jest zdefiniowana</w:t>
      </w:r>
      <w:bookmarkEnd w:id="223"/>
      <w:r>
        <w:rPr/>
        <w:t xml:space="preserve"> ( Z przyciskami Szczegóły, Lista Zgłoszeń oraz Wyloguj, widokiem mapy z bieżącą lokalizacją, statusem załadowania Autobusu oraz przyciskami dodania nowej trasy i pobrania Trasy z historii</w:t>
      </w:r>
      <w:r>
        <w:rPr>
          <w:i/>
          <w:iCs/>
        </w:rPr>
        <w:t xml:space="preserve"> </w:t>
      </w:r>
      <w:r>
        <w:rPr/>
        <w:t>) [12]</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Zgłoszeń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tretch>
                      <a:fillRect/>
                    </a:stretch>
                  </pic:blipFill>
                  <pic:spPr bwMode="auto">
                    <a:xfrm>
                      <a:off x="0" y="0"/>
                      <a:ext cx="1890395" cy="2693035"/>
                    </a:xfrm>
                    <a:prstGeom prst="rect">
                      <a:avLst/>
                    </a:prstGeom>
                  </pic:spPr>
                </pic:pic>
              </a:graphicData>
            </a:graphic>
          </wp:inline>
        </w:drawing>
      </w:r>
    </w:p>
    <w:p>
      <w:pPr>
        <w:pStyle w:val="Podpispodrysunkiem"/>
        <w:rPr/>
      </w:pPr>
      <w:bookmarkStart w:id="224" w:name="rys46"/>
      <w:r>
        <w:rPr/>
        <w:t>Rys. 4.6 Główny Widok Kierowcy, aktualna trasa jest zdefiniowana</w:t>
      </w:r>
      <w:bookmarkEnd w:id="224"/>
      <w:r>
        <w:rPr/>
        <w:t xml:space="preserve"> ( </w:t>
      </w:r>
      <w:r>
        <w:rPr>
          <w:i/>
          <w:iCs/>
        </w:rPr>
        <w:t>Z zaktualizowanymi szczegółami Autobusu na podstawie Zgłoszeń, widoczny jest  przycisk „Rozpocznij Jazdę”</w:t>
      </w:r>
      <w:r>
        <w:rPr/>
        <w:t>) [13]</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tretch>
                      <a:fillRect/>
                    </a:stretch>
                  </pic:blipFill>
                  <pic:spPr bwMode="auto">
                    <a:xfrm>
                      <a:off x="0" y="0"/>
                      <a:ext cx="1852295" cy="2867660"/>
                    </a:xfrm>
                    <a:prstGeom prst="rect">
                      <a:avLst/>
                    </a:prstGeom>
                  </pic:spPr>
                </pic:pic>
              </a:graphicData>
            </a:graphic>
          </wp:inline>
        </w:drawing>
      </w:r>
    </w:p>
    <w:p>
      <w:pPr>
        <w:pStyle w:val="Podpispodrysunkiem"/>
        <w:rPr/>
      </w:pPr>
      <w:bookmarkStart w:id="225" w:name="rys47"/>
      <w:r>
        <w:rPr/>
        <w:t>Rys. 4.7 Główny Widok Kierowcy, aktualna trasa jest w statusie W trakcie</w:t>
      </w:r>
      <w:bookmarkEnd w:id="225"/>
      <w:r>
        <w:rPr/>
        <w:t xml:space="preserve"> ( </w:t>
      </w:r>
      <w:r>
        <w:rPr>
          <w:i/>
          <w:iCs/>
        </w:rPr>
        <w:t>widoczny jest  przycisk „Zakończ Jazdę”</w:t>
      </w:r>
      <w:r>
        <w:rPr/>
        <w:t>) [13]</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 xml:space="preserve">driverRef </w:t>
      </w:r>
      <w:r>
        <w:rPr>
          <w:rFonts w:ascii="Ubuntu Mono" w:hAnsi="Ubuntu Mono"/>
          <w:color w:val="000000"/>
          <w:sz w:val="18"/>
          <w:szCs w:val="18"/>
          <w:lang w:val="en-US"/>
        </w:rPr>
        <w:t>=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().getReference().child(</w:t>
      </w:r>
      <w:r>
        <w:rPr>
          <w:rFonts w:ascii="Ubuntu Mono" w:hAnsi="Ubuntu Mono"/>
          <w:b/>
          <w:color w:val="008000"/>
          <w:sz w:val="18"/>
          <w:szCs w:val="18"/>
          <w:lang w:val="en-US"/>
        </w:rPr>
        <w:t>"drivers"</w:t>
      </w:r>
      <w:r>
        <w:rPr>
          <w:rFonts w:ascii="Ubuntu Mono" w:hAnsi="Ubuntu Mono"/>
          <w:color w:val="000000"/>
          <w:sz w:val="18"/>
          <w:szCs w:val="18"/>
          <w:lang w:val="en-US"/>
        </w:rPr>
        <w:t>).child(</w:t>
      </w:r>
      <w:r>
        <w:rPr>
          <w:rFonts w:ascii="Ubuntu Mono" w:hAnsi="Ubuntu Mono"/>
          <w:b/>
          <w:color w:val="660E7A"/>
          <w:sz w:val="18"/>
          <w:szCs w:val="18"/>
          <w:lang w:val="en-US"/>
        </w:rPr>
        <w:t>driverKey</w:t>
      </w:r>
      <w:r>
        <w:rPr>
          <w:rFonts w:ascii="Ubuntu Mono" w:hAnsi="Ubuntu Mono"/>
          <w:color w:val="000000"/>
          <w:sz w:val="18"/>
          <w:szCs w:val="18"/>
          <w:lang w:val="en-US"/>
        </w:rPr>
        <w:t>);</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currentRouteRef=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currentRouteRef.addListenerForSingleValueEvent(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currentRoute=dataSnapshot.getValue(Route.</w:t>
      </w:r>
      <w:r>
        <w:rPr>
          <w:rFonts w:ascii="Ubuntu Mono" w:hAnsi="Ubuntu Mono"/>
          <w:b/>
          <w:color w:val="000080"/>
          <w:sz w:val="18"/>
          <w:szCs w:val="18"/>
          <w:lang w:val="en-US"/>
        </w:rPr>
        <w:t>class</w:t>
      </w:r>
      <w:r>
        <w:rPr>
          <w:rFonts w:ascii="Ubuntu Mono" w:hAnsi="Ubuntu Mono"/>
          <w:color w:val="000000"/>
          <w:sz w:val="18"/>
          <w:szCs w:val="18"/>
          <w:lang w:val="en-US"/>
        </w:rPr>
        <w:t>); // Zrzut Trasy z Bazy Danych</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(currentRoute!=</w:t>
      </w:r>
      <w:r>
        <w:rPr>
          <w:rFonts w:ascii="Ubuntu Mono" w:hAnsi="Ubuntu Mono"/>
          <w:b/>
          <w:color w:val="000080"/>
          <w:sz w:val="18"/>
          <w:szCs w:val="18"/>
          <w:lang w:val="en-US"/>
        </w:rPr>
        <w:t>null</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 Narysuj trasę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).addValueEventListener(</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 xml:space="preserve">); // Zrzut Szczegółów </w:t>
        <w:tab/>
        <w:t xml:space="preserve">    //</w:t>
        <w:tab/>
        <w:t>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Uzuþełnij widok Kierowcy o informację z bazy danych</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226" w:name="__RefHeading___Toc572_2369495726"/>
      <w:bookmarkEnd w:id="226"/>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tretch>
                      <a:fillRect/>
                    </a:stretch>
                  </pic:blipFill>
                  <pic:spPr bwMode="auto">
                    <a:xfrm>
                      <a:off x="0" y="0"/>
                      <a:ext cx="1852295" cy="2867660"/>
                    </a:xfrm>
                    <a:prstGeom prst="rect">
                      <a:avLst/>
                    </a:prstGeom>
                  </pic:spPr>
                </pic:pic>
              </a:graphicData>
            </a:graphic>
          </wp:inline>
        </w:drawing>
      </w:r>
    </w:p>
    <w:p>
      <w:pPr>
        <w:pStyle w:val="Podpispodrysunkiem"/>
        <w:rPr/>
      </w:pPr>
      <w:bookmarkStart w:id="227" w:name="rys48"/>
      <w:r>
        <w:rPr/>
        <w:t>Rys. 4.8 Szczegóły Kierowcy</w:t>
      </w:r>
      <w:bookmarkEnd w:id="227"/>
      <w:r>
        <w:rPr/>
        <w:t xml:space="preserve"> [14]</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28" w:name="rys49"/>
      <w:r>
        <w:rPr/>
        <w:t xml:space="preserve">Rys. 4.9 Modyfikacja szczegółów Kierowcy </w:t>
      </w:r>
      <w:bookmarkEnd w:id="228"/>
      <w:r>
        <w:rPr/>
        <w:t>[15]</w:t>
      </w:r>
    </w:p>
    <w:p>
      <w:pPr>
        <w:pStyle w:val="Tretekstu"/>
        <w:rPr/>
      </w:pPr>
      <w:r>
        <w:rPr/>
        <w:t xml:space="preserve">Naciśnięcie przycisków „Wycofaj” oraz „Zapisz” powodują anulowanie modyfikacji szczegółów w pierwszym przypadku, a w drugim wypadku zapisanie zmienionych szczegółów w bazie danych.  </w:t>
      </w:r>
    </w:p>
    <w:p>
      <w:pPr>
        <w:pStyle w:val="Tytutrzeciegostopnia"/>
        <w:rPr/>
      </w:pPr>
      <w:bookmarkStart w:id="229" w:name="__RefHeading___Toc574_2369495726"/>
      <w:bookmarkEnd w:id="229"/>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tretch>
                      <a:fillRect/>
                    </a:stretch>
                  </pic:blipFill>
                  <pic:spPr bwMode="auto">
                    <a:xfrm>
                      <a:off x="0" y="0"/>
                      <a:ext cx="1852295" cy="2867660"/>
                    </a:xfrm>
                    <a:prstGeom prst="rect">
                      <a:avLst/>
                    </a:prstGeom>
                  </pic:spPr>
                </pic:pic>
              </a:graphicData>
            </a:graphic>
          </wp:inline>
        </w:drawing>
      </w:r>
    </w:p>
    <w:p>
      <w:pPr>
        <w:pStyle w:val="Podpispodrysunkiem"/>
        <w:rPr/>
      </w:pPr>
      <w:bookmarkStart w:id="230" w:name="rys410"/>
      <w:r>
        <w:rPr/>
        <w:t xml:space="preserve">Rys. 4.10 Wybranie Trasy z historii </w:t>
      </w:r>
      <w:bookmarkEnd w:id="230"/>
      <w:r>
        <w:rPr/>
        <w:t xml:space="preserve">( </w:t>
      </w:r>
      <w:r>
        <w:rPr>
          <w:i/>
          <w:iCs/>
        </w:rPr>
        <w:t>Żadna trasa nie jest wybrana</w:t>
      </w:r>
      <w:r>
        <w:rPr/>
        <w:t>) [16]</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w:t>
      </w:r>
      <w:ins w:id="108" w:author="nieznany" w:date="2019-04-10T20:36:23Z">
        <w:r>
          <w:rPr/>
          <w:t xml:space="preserve">uaktywnia </w:t>
        </w:r>
      </w:ins>
      <w:del w:id="109" w:author="nieznany" w:date="2019-04-10T20:36:23Z">
        <w:r>
          <w:rPr/>
          <w:delText>aktywuje</w:delText>
        </w:r>
      </w:del>
      <w:r>
        <w:rPr/>
        <w:t xml:space="preserve">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Proces zapisania Trasy w bazie można opisać następującym kodem:</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 // Sprawdzenie czy Kierowca dodał więcej niż jeden Punkt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driver=dataSnapshot.getValue(Driver.</w:t>
      </w:r>
      <w:r>
        <w:rPr>
          <w:rFonts w:ascii="Ubuntu Mono" w:hAnsi="Ubuntu Mono"/>
          <w:b/>
          <w:color w:val="000080"/>
          <w:sz w:val="18"/>
          <w:szCs w:val="18"/>
          <w:lang w:val="en-US"/>
        </w:rPr>
        <w:t>class</w:t>
      </w:r>
      <w:r>
        <w:rPr>
          <w:rFonts w:ascii="Ubuntu Mono" w:hAnsi="Ubuntu Mono"/>
          <w:color w:val="000000"/>
          <w:sz w:val="18"/>
          <w:szCs w:val="18"/>
          <w:lang w:val="en-US"/>
        </w:rPr>
        <w:t>); // Zrzut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ArrayList&lt;Position&gt; points=</w:t>
      </w:r>
      <w:r>
        <w:rPr>
          <w:rFonts w:ascii="Ubuntu Mono" w:hAnsi="Ubuntu Mono"/>
          <w:b/>
          <w:color w:val="000080"/>
          <w:sz w:val="18"/>
          <w:szCs w:val="18"/>
          <w:lang w:val="en-US"/>
        </w:rPr>
        <w:t xml:space="preserve">new </w:t>
      </w:r>
      <w:r>
        <w:rPr>
          <w:rFonts w:ascii="Ubuntu Mono" w:hAnsi="Ubuntu Mono"/>
          <w:color w:val="000000"/>
          <w:sz w:val="18"/>
          <w:szCs w:val="18"/>
          <w:lang w:val="en-US"/>
        </w:rPr>
        <w:t>ArrayList&lt;&gt;();</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  // Konwersja Punktów, do postaci umożliwiającej zapis</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Position point=</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tab/>
        <w:t xml:space="preserve">  // W bazie danych</w:t>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latitude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longitude</w:t>
      </w:r>
    </w:p>
    <w:p>
      <w:pPr>
        <w:pStyle w:val="Tekstwstpniesformatowany"/>
        <w:shd w:val="clear" w:color="auto" w:fill="FFFFFF"/>
        <w:rPr>
          <w:rFonts w:ascii="Ubuntu Mono" w:hAnsi="Ubuntu Mono"/>
          <w:color w:val="000000"/>
          <w:sz w:val="18"/>
          <w:szCs w:val="18"/>
          <w:lang w:val="en-US"/>
        </w:rPr>
      </w:pPr>
      <w:r>
        <w:rPr>
          <w:rFonts w:ascii="Ubuntu Mono" w:hAnsi="Ubuntu Mono"/>
          <w:color w:val="660E7A"/>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points.add(point);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String routeStatus=getString(R.string.</w:t>
      </w:r>
      <w:r>
        <w:rPr>
          <w:rFonts w:ascii="Ubuntu Mono" w:hAnsi="Ubuntu Mono"/>
          <w:b/>
          <w:i/>
          <w:color w:val="660E7A"/>
          <w:sz w:val="18"/>
          <w:szCs w:val="18"/>
          <w:lang w:val="en-US"/>
        </w:rPr>
        <w:t>opened</w:t>
      </w:r>
      <w:r>
        <w:rPr>
          <w:rFonts w:ascii="Ubuntu Mono" w:hAnsi="Ubuntu Mono"/>
          <w:color w:val="000000"/>
          <w:sz w:val="18"/>
          <w:szCs w:val="18"/>
          <w:lang w:val="en-US"/>
        </w:rPr>
        <w:t>); // Ustawienie Trasy w Statusie Otworzona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vkalashnykov.org.busapplication.api.domain.Route route=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new </w:t>
      </w:r>
      <w:r>
        <w:rPr>
          <w:rFonts w:ascii="Ubuntu Mono" w:hAnsi="Ubuntu Mono"/>
          <w:color w:val="000000"/>
          <w:sz w:val="18"/>
          <w:szCs w:val="18"/>
          <w:lang w:val="en-US"/>
        </w:rPr>
        <w:t>vkalashnykov.org.busapplication.api.domain.Route(points,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routeStatus);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driver.setCurrentRoute(route); // Ustawienie Dodanej Trasy, jako aktualnej dla Kierowcy</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 // Inicjalizacja Szczegółów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 // dla Kierowcy</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driver.getBusInformation().setOccupiedSalonTrunk(</w:t>
      </w:r>
      <w:r>
        <w:rPr>
          <w:rFonts w:ascii="Ubuntu Mono" w:hAnsi="Ubuntu Mono"/>
          <w:color w:val="0000FF"/>
          <w:sz w:val="18"/>
          <w:szCs w:val="18"/>
          <w:lang w:val="en-US"/>
        </w:rPr>
        <w:t>0</w:t>
      </w:r>
      <w:r>
        <w:rPr>
          <w:rFonts w:ascii="Ubuntu Mono" w:hAnsi="Ubuntu Mono"/>
          <w:color w:val="000000"/>
          <w:sz w:val="18"/>
          <w:szCs w:val="18"/>
          <w:lang w:val="en-US"/>
        </w:rPr>
        <w: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.setValue(driver); // zapisanie danych w bazie Realtime Database</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Wróć do Głównego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tretch>
                      <a:fillRect/>
                    </a:stretch>
                  </pic:blipFill>
                  <pic:spPr bwMode="auto">
                    <a:xfrm>
                      <a:off x="0" y="0"/>
                      <a:ext cx="1852295" cy="2867660"/>
                    </a:xfrm>
                    <a:prstGeom prst="rect">
                      <a:avLst/>
                    </a:prstGeom>
                  </pic:spPr>
                </pic:pic>
              </a:graphicData>
            </a:graphic>
          </wp:inline>
        </w:drawing>
      </w:r>
    </w:p>
    <w:p>
      <w:pPr>
        <w:pStyle w:val="Podpispodrysunkiem"/>
        <w:rPr/>
      </w:pPr>
      <w:bookmarkStart w:id="231" w:name="rys411"/>
      <w:r>
        <w:rPr/>
        <w:t xml:space="preserve">Rys. 4.11 Wybranie Trasy z historii </w:t>
      </w:r>
      <w:bookmarkEnd w:id="231"/>
      <w:r>
        <w:rPr/>
        <w:t>( Wybrana jest jedna z Tras</w:t>
      </w:r>
      <w:r>
        <w:rPr>
          <w:i/>
          <w:iCs/>
        </w:rPr>
        <w:t>, jest podświetlona na rysunku</w:t>
      </w:r>
      <w:r>
        <w:rPr/>
        <w:t>) [17]</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Proces wybrania Trasy z listy wygląda następująco:</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 // numer wybranej pozycji Trasy z listy Tras na widoku</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routesRef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routeToCopy=dataSnapshot.child(String.</w:t>
      </w:r>
      <w:r>
        <w:rPr>
          <w:rFonts w:ascii="Ubuntu Mono" w:hAnsi="Ubuntu Mono"/>
          <w:i/>
          <w:color w:val="000000"/>
          <w:sz w:val="18"/>
          <w:szCs w:val="18"/>
          <w:lang w:val="en-US"/>
        </w:rPr>
        <w:t>valueOf</w:t>
      </w:r>
      <w:r>
        <w:rPr>
          <w:rFonts w:ascii="Ubuntu Mono" w:hAnsi="Ubuntu Mono"/>
          <w:color w:val="000000"/>
          <w:sz w:val="18"/>
          <w:szCs w:val="18"/>
          <w:lang w:val="en-US"/>
        </w:rPr>
        <w:t>(</w:t>
      </w:r>
      <w:r>
        <w:rPr>
          <w:rFonts w:ascii="Ubuntu Mono" w:hAnsi="Ubuntu Mono"/>
          <w:b/>
          <w:color w:val="660E7A"/>
          <w:sz w:val="18"/>
          <w:szCs w:val="18"/>
          <w:lang w:val="en-US"/>
        </w:rPr>
        <w:t>selectedRoute</w:t>
      </w:r>
      <w:r>
        <w:rPr>
          <w:rFonts w:ascii="Ubuntu Mono" w:hAnsi="Ubuntu Mono"/>
          <w:color w:val="000000"/>
          <w:sz w:val="18"/>
          <w:szCs w:val="18"/>
          <w:lang w:val="en-US"/>
        </w:rPr>
        <w:t>)).getValue(Route.</w:t>
      </w:r>
      <w:r>
        <w:rPr>
          <w:rFonts w:ascii="Ubuntu Mono" w:hAnsi="Ubuntu Mono"/>
          <w:b/>
          <w:color w:val="000080"/>
          <w:sz w:val="18"/>
          <w:szCs w:val="18"/>
          <w:lang w:val="en-US"/>
        </w:rPr>
        <w:t>class</w:t>
      </w:r>
      <w:r>
        <w:rPr>
          <w:rFonts w:ascii="Ubuntu Mono" w:hAnsi="Ubuntu Mono"/>
          <w:color w:val="000000"/>
          <w:sz w:val="18"/>
          <w:szCs w:val="18"/>
          <w:lang w:val="en-US"/>
        </w:rPr>
        <w:t>); // Pobranie wybranej</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 xml:space="preserve">).setValue(routeToCopy);  // Trasy i ustawienie jej jako </w:t>
        <w:tab/>
        <w:tab/>
        <w:tab/>
        <w:tab/>
        <w:tab/>
        <w:tab/>
        <w:tab/>
        <w:tab/>
        <w:tab/>
        <w:t xml:space="preserve">     //</w:t>
        <w:tab/>
        <w:t>aktualną</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Zainicjalizuj szczegóły 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Przejdź do Główengo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tretch>
                      <a:fillRect/>
                    </a:stretch>
                  </pic:blipFill>
                  <pic:spPr bwMode="auto">
                    <a:xfrm>
                      <a:off x="0" y="0"/>
                      <a:ext cx="1852295" cy="2867660"/>
                    </a:xfrm>
                    <a:prstGeom prst="rect">
                      <a:avLst/>
                    </a:prstGeom>
                  </pic:spPr>
                </pic:pic>
              </a:graphicData>
            </a:graphic>
          </wp:inline>
        </w:drawing>
      </w:r>
    </w:p>
    <w:p>
      <w:pPr>
        <w:pStyle w:val="Podpispodrysunkiem"/>
        <w:rPr/>
      </w:pPr>
      <w:bookmarkStart w:id="232" w:name="rys412"/>
      <w:r>
        <w:rPr/>
        <w:t>Rys. 4.12 Definicja nowej Trasy</w:t>
      </w:r>
      <w:bookmarkEnd w:id="232"/>
      <w:r>
        <w:rPr/>
        <w:t xml:space="preserve"> ( Dodanie Trasy do aktualnej ścieżki Kierowcy za pomocą przycisku jest możliwe gdy liczba punktów jest &gt;=2) [18]</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tretch>
                      <a:fillRect/>
                    </a:stretch>
                  </pic:blipFill>
                  <pic:spPr bwMode="auto">
                    <a:xfrm>
                      <a:off x="0" y="0"/>
                      <a:ext cx="1852295" cy="2867660"/>
                    </a:xfrm>
                    <a:prstGeom prst="rect">
                      <a:avLst/>
                    </a:prstGeom>
                  </pic:spPr>
                </pic:pic>
              </a:graphicData>
            </a:graphic>
          </wp:inline>
        </w:drawing>
      </w:r>
    </w:p>
    <w:p>
      <w:pPr>
        <w:pStyle w:val="Podpispodrysunkiem"/>
        <w:rPr/>
      </w:pPr>
      <w:bookmarkStart w:id="233" w:name="rys413"/>
      <w:r>
        <w:rPr/>
        <w:t>Rys. 4.13 Główny Widok Kierowcy po definicji nowej Trasy</w:t>
      </w:r>
      <w:bookmarkEnd w:id="233"/>
      <w:r>
        <w:rPr/>
        <w:t xml:space="preserve">  [19]</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234" w:name="__RefHeading___Toc576_2369495726"/>
      <w:bookmarkEnd w:id="234"/>
      <w:r>
        <w:rPr/>
        <w:t>4.2.5 Sterowanie Zgłoszeniami od Klienta</w:t>
      </w:r>
      <w:bookmarkStart w:id="235" w:name="_GoBack"/>
      <w:bookmarkEnd w:id="235"/>
    </w:p>
    <w:p>
      <w:pPr>
        <w:pStyle w:val="Tretekstu"/>
        <w:rPr/>
      </w:pPr>
      <w:r>
        <w:rPr/>
        <w:t xml:space="preserve">Po otrzymaniu żądania od Klienta, którego zgłoszenie jest opisane w rozdziale 4.3.4, Kierowca może zobaczyć dodane Zgłoszenie z listy Zgłoszeń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tretch>
                      <a:fillRect/>
                    </a:stretch>
                  </pic:blipFill>
                  <pic:spPr bwMode="auto">
                    <a:xfrm>
                      <a:off x="0" y="0"/>
                      <a:ext cx="1852295" cy="2867660"/>
                    </a:xfrm>
                    <a:prstGeom prst="rect">
                      <a:avLst/>
                    </a:prstGeom>
                  </pic:spPr>
                </pic:pic>
              </a:graphicData>
            </a:graphic>
          </wp:inline>
        </w:drawing>
      </w:r>
    </w:p>
    <w:p>
      <w:pPr>
        <w:pStyle w:val="Podpispodrysunkiem"/>
        <w:rPr/>
      </w:pPr>
      <w:bookmarkStart w:id="236" w:name="rys414"/>
      <w:r>
        <w:rPr/>
        <w:t>Rys. 4.14 Widok listy Zgłoszeń skierowanych do Kierowcy</w:t>
      </w:r>
      <w:bookmarkEnd w:id="236"/>
      <w:r>
        <w:rPr/>
        <w:t xml:space="preserve">  [20]</w:t>
      </w:r>
    </w:p>
    <w:p>
      <w:pPr>
        <w:pStyle w:val="Tretekstu"/>
        <w:rPr/>
      </w:pPr>
      <w:r>
        <w:rPr/>
        <w:t xml:space="preserve">Na liście widoczne poszczególne Zgłoszenia z imionami Klientów, którzy </w:t>
      </w:r>
      <w:ins w:id="110" w:author="nieznany" w:date="2019-04-10T20:39:05Z">
        <w:r>
          <w:rPr/>
          <w:t>dodali</w:t>
        </w:r>
      </w:ins>
      <w:del w:id="111" w:author="nieznany" w:date="2019-04-10T20:39:05Z">
        <w:r>
          <w:rPr/>
          <w:delText>zgłosili</w:delText>
        </w:r>
      </w:del>
      <w:r>
        <w:rPr/>
        <w:t xml:space="preserve"> Zgłoszenie wraz z datami ich utworzenia. Po wybraniu Zgłoszenia z listy Kierowca jest przekierowany do detali danego Zgłoszenia (rys. 4.15).  W szczegółach Zgłoszenia Kierowca widzi Punkt, z którego Klient chcę rozpocząć jazdę, Punkt Docelowy, ilość pasażerów, ilość bagażu oraz bagażu w salonie, datę utworzenia żądania oraz jego status. Także w przypadku, gdy Zgłoszenie jest w statusie „Otworzone”, Kierowca może jego cofnąć lub zatwierdzić za pomocą odpowiednich przycisków. Proces akceptacji wygląda następująco:</w:t>
      </w:r>
    </w:p>
    <w:p>
      <w:pPr>
        <w:pStyle w:val="Tekstwstpniesformatowany"/>
        <w:shd w:val="clear" w:color="auto" w:fill="FFFFFF"/>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driverBusInformationRef=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driverBusInformationRef.addListenerForSingleValueEvent(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pobierz  passengersValue,  trunkValue oraz  salonTrunkValue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busInformation.setOccupiedSeats(busInformation.getOccupiedSeats()+passengersValue);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busInformation.setOccupiedTrunk(busInformation.getOccupiedTrunk()+trunkValue); // Uzupełnij</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busInformation.setOccupiedSalonTrunk(busInformation.getOccupiedSalonTrunk() // Szczegóły Autobusu</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color w:val="000000"/>
          <w:sz w:val="18"/>
          <w:szCs w:val="18"/>
        </w:rPr>
        <w:t>+salonTrunkValue);                       // o informację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b/>
          <w:color w:val="660E7A"/>
          <w:sz w:val="18"/>
          <w:szCs w:val="18"/>
          <w:lang w:val="en-US"/>
        </w:rPr>
        <w:t>requestRef</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approved</w:t>
      </w:r>
      <w:r>
        <w:rPr>
          <w:rFonts w:ascii="Ubuntu Mono" w:hAnsi="Ubuntu Mono"/>
          <w:color w:val="000000"/>
          <w:sz w:val="18"/>
          <w:szCs w:val="18"/>
          <w:lang w:val="en-US"/>
        </w:rPr>
        <w:t>)); // Ustaw status Zgłoszenia</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jako Zaakceptowane przez Kierowcę</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addRequestToRoute(); // Dodaj Zgłoszenie do listy zaakceptowanych Zgłoszeń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na Główny Widok Kierowcy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onCancelled(</w:t>
      </w:r>
      <w:r>
        <w:rPr>
          <w:rFonts w:ascii="Ubuntu Mono" w:hAnsi="Ubuntu Mono"/>
          <w:color w:val="808000"/>
          <w:sz w:val="18"/>
          <w:szCs w:val="18"/>
          <w:lang w:val="en-US"/>
        </w:rPr>
        <w:t xml:space="preserve">@NonNull </w:t>
      </w:r>
      <w:r>
        <w:rPr>
          <w:rFonts w:ascii="Ubuntu Mono" w:hAnsi="Ubuntu Mono"/>
          <w:color w:val="000000"/>
          <w:sz w:val="18"/>
          <w:szCs w:val="18"/>
          <w:lang w:val="en-US"/>
        </w:rPr>
        <w:t>DatabaseError databaseError) {</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Tutaj informację o ilości miejsc, bagażu oraz bagażu podręcznego jest pobierana z</w:t>
      </w:r>
      <w:ins w:id="112" w:author="nieznany" w:date="2019-04-10T20:39:43Z">
        <w:r>
          <w:rPr/>
          <w:t>e</w:t>
        </w:r>
      </w:ins>
      <w:r>
        <w:rPr/>
        <w:t xml:space="preserve">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tretch>
                      <a:fillRect/>
                    </a:stretch>
                  </pic:blipFill>
                  <pic:spPr bwMode="auto">
                    <a:xfrm>
                      <a:off x="0" y="0"/>
                      <a:ext cx="1852295" cy="2867660"/>
                    </a:xfrm>
                    <a:prstGeom prst="rect">
                      <a:avLst/>
                    </a:prstGeom>
                  </pic:spPr>
                </pic:pic>
              </a:graphicData>
            </a:graphic>
          </wp:inline>
        </w:drawing>
      </w:r>
    </w:p>
    <w:p>
      <w:pPr>
        <w:pStyle w:val="Podpispodrysunkiem"/>
        <w:rPr/>
      </w:pPr>
      <w:bookmarkStart w:id="237" w:name="rys415"/>
      <w:r>
        <w:rPr/>
        <w:t>Rys. 4.15 Widok Szczegółów Z</w:t>
      </w:r>
      <w:bookmarkEnd w:id="237"/>
      <w:r>
        <w:rPr/>
        <w:t>głoszenia [21]</w:t>
      </w:r>
    </w:p>
    <w:p>
      <w:pPr>
        <w:pStyle w:val="Tretekstu"/>
        <w:rPr/>
      </w:pPr>
      <w:r>
        <w:rPr/>
        <w:t>W przypadku, gdy Zgłoszenie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tretch>
                      <a:fillRect/>
                    </a:stretch>
                  </pic:blipFill>
                  <pic:spPr bwMode="auto">
                    <a:xfrm>
                      <a:off x="0" y="0"/>
                      <a:ext cx="1852295" cy="2867660"/>
                    </a:xfrm>
                    <a:prstGeom prst="rect">
                      <a:avLst/>
                    </a:prstGeom>
                  </pic:spPr>
                </pic:pic>
              </a:graphicData>
            </a:graphic>
          </wp:inline>
        </w:drawing>
      </w:r>
    </w:p>
    <w:p>
      <w:pPr>
        <w:pStyle w:val="Podpispodrysunkiem"/>
        <w:rPr/>
      </w:pPr>
      <w:bookmarkStart w:id="238" w:name="rys416"/>
      <w:r>
        <w:rPr/>
        <w:t xml:space="preserve">Rys. 4.16 Widok Szczegółów Zgłoszenia, Zgłoszenie w statusie Zaakceptowano </w:t>
      </w:r>
      <w:bookmarkEnd w:id="238"/>
      <w:r>
        <w:rPr/>
        <w:t>[22]</w:t>
      </w:r>
    </w:p>
    <w:p>
      <w:pPr>
        <w:pStyle w:val="Tretekstu"/>
        <w:rPr/>
      </w:pPr>
      <w:r>
        <w:rPr/>
        <w:t>Po akceptacji Zgłoszenia, ono jest dodane do aktualnej Trasy u Kierowcy w bazie danych, a na Głównym widoku, dane autobusu są uzupełnione  o informacje określone w Zgłoszeniu (rys. 4.17).</w:t>
      </w:r>
    </w:p>
    <w:p>
      <w:pPr>
        <w:pStyle w:val="Tretekstu"/>
        <w:rPr/>
      </w:pPr>
      <w:r>
        <w:rPr/>
        <w:t>Po akceptacji Zgłoszenia,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tretch>
                      <a:fillRect/>
                    </a:stretch>
                  </pic:blipFill>
                  <pic:spPr bwMode="auto">
                    <a:xfrm>
                      <a:off x="0" y="0"/>
                      <a:ext cx="1852295" cy="2867660"/>
                    </a:xfrm>
                    <a:prstGeom prst="rect">
                      <a:avLst/>
                    </a:prstGeom>
                  </pic:spPr>
                </pic:pic>
              </a:graphicData>
            </a:graphic>
          </wp:inline>
        </w:drawing>
      </w:r>
    </w:p>
    <w:p>
      <w:pPr>
        <w:pStyle w:val="Podpispodrysunkiem"/>
        <w:rPr/>
      </w:pPr>
      <w:bookmarkStart w:id="239" w:name="rys417"/>
      <w:r>
        <w:rPr/>
        <w:t>Rys. 4.17 Główny Widok Zgłoszenia, dane autobusu są aktualizowane na podstawie zaakceptowanego Z</w:t>
      </w:r>
      <w:bookmarkEnd w:id="239"/>
      <w:r>
        <w:rPr/>
        <w:t>głoszenia[23]</w:t>
      </w:r>
    </w:p>
    <w:p>
      <w:pPr>
        <w:pStyle w:val="Tretekstu"/>
        <w:rPr/>
      </w:pPr>
      <w:r>
        <w:rPr/>
        <w:t>Także po akceptacji, Klient otrzymuje notyfikacje o akceptacji Zgłoszenie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tretch>
                      <a:fillRect/>
                    </a:stretch>
                  </pic:blipFill>
                  <pic:spPr bwMode="auto">
                    <a:xfrm>
                      <a:off x="0" y="0"/>
                      <a:ext cx="1852295" cy="2867660"/>
                    </a:xfrm>
                    <a:prstGeom prst="rect">
                      <a:avLst/>
                    </a:prstGeom>
                  </pic:spPr>
                </pic:pic>
              </a:graphicData>
            </a:graphic>
          </wp:inline>
        </w:drawing>
      </w:r>
    </w:p>
    <w:p>
      <w:pPr>
        <w:pStyle w:val="Podpispodrysunkiem"/>
        <w:rPr/>
      </w:pPr>
      <w:bookmarkStart w:id="240" w:name="rys418"/>
      <w:r>
        <w:rPr/>
        <w:t xml:space="preserve">Rys. 4.18 </w:t>
      </w:r>
      <w:ins w:id="113" w:author="nieznany" w:date="2019-04-07T19:56:46Z">
        <w:r>
          <w:rPr/>
          <w:t>Komunikat</w:t>
        </w:r>
      </w:ins>
      <w:del w:id="114" w:author="nieznany" w:date="2019-04-07T19:56:45Z">
        <w:r>
          <w:rPr/>
          <w:delText>Notyfikacja</w:delText>
        </w:r>
      </w:del>
      <w:r>
        <w:rPr/>
        <w:t xml:space="preserve"> o akceptacji Zgłoszenia przez Kierowcę na widoku Klient</w:t>
      </w:r>
      <w:bookmarkEnd w:id="240"/>
      <w:r>
        <w:rPr/>
        <w:t>a [24]</w:t>
      </w:r>
    </w:p>
    <w:p>
      <w:pPr>
        <w:pStyle w:val="Tretekstu"/>
        <w:rPr/>
      </w:pPr>
      <w:r>
        <w:rPr/>
        <w:t>Trasa na mapie Kierowcę jest uzupełniana o punkty zgłoszenia (rys.4.19).Na danym widoku Punkt ciemno niebieski – Punkt początkowy Zgłoszenia, różowy – punkt Docelowy.</w:t>
      </w:r>
    </w:p>
    <w:p>
      <w:pPr>
        <w:pStyle w:val="Tretekstu"/>
        <w:rPr/>
      </w:pPr>
      <w:r>
        <w:rPr/>
        <w:t>W przypadku, gdy Kierowca decyduje, że Zgłoszenie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tretch>
                      <a:fillRect/>
                    </a:stretch>
                  </pic:blipFill>
                  <pic:spPr bwMode="auto">
                    <a:xfrm>
                      <a:off x="0" y="0"/>
                      <a:ext cx="1852295" cy="2867660"/>
                    </a:xfrm>
                    <a:prstGeom prst="rect">
                      <a:avLst/>
                    </a:prstGeom>
                  </pic:spPr>
                </pic:pic>
              </a:graphicData>
            </a:graphic>
          </wp:inline>
        </w:drawing>
      </w:r>
    </w:p>
    <w:p>
      <w:pPr>
        <w:pStyle w:val="Podpispodrysunkiem"/>
        <w:rPr/>
      </w:pPr>
      <w:bookmarkStart w:id="241" w:name="rys419"/>
      <w:r>
        <w:rPr/>
        <w:t xml:space="preserve">Rys. 4.19 Aktualizowana Trasa na widoku Kierowcy po akceptacji Zgłoszenia </w:t>
      </w:r>
      <w:bookmarkEnd w:id="241"/>
      <w:r>
        <w:rPr/>
        <w:t>[25]</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tretch>
                      <a:fillRect/>
                    </a:stretch>
                  </pic:blipFill>
                  <pic:spPr bwMode="auto">
                    <a:xfrm>
                      <a:off x="0" y="0"/>
                      <a:ext cx="1852295" cy="2867660"/>
                    </a:xfrm>
                    <a:prstGeom prst="rect">
                      <a:avLst/>
                    </a:prstGeom>
                  </pic:spPr>
                </pic:pic>
              </a:graphicData>
            </a:graphic>
          </wp:inline>
        </w:drawing>
      </w:r>
    </w:p>
    <w:p>
      <w:pPr>
        <w:pStyle w:val="Podpispodrysunkiem"/>
        <w:rPr/>
      </w:pPr>
      <w:bookmarkStart w:id="242" w:name="rys420"/>
      <w:r>
        <w:rPr/>
        <w:t xml:space="preserve">Rys. 4.20 </w:t>
      </w:r>
      <w:ins w:id="115" w:author="nieznany" w:date="2019-04-07T19:57:04Z">
        <w:r>
          <w:rPr/>
          <w:t>Komunikat</w:t>
        </w:r>
      </w:ins>
      <w:del w:id="116" w:author="nieznany" w:date="2019-04-07T19:57:01Z">
        <w:r>
          <w:rPr/>
          <w:delText>Notyfikacja</w:delText>
        </w:r>
      </w:del>
      <w:r>
        <w:rPr/>
        <w:t xml:space="preserve"> na widoku Klienta po wycofaniu Zgłoszenia przez Kierowcę </w:t>
      </w:r>
      <w:bookmarkEnd w:id="242"/>
      <w:r>
        <w:rPr/>
        <w:t>[26]</w:t>
      </w:r>
    </w:p>
    <w:p>
      <w:pPr>
        <w:pStyle w:val="Tretekstu"/>
        <w:rPr/>
      </w:pPr>
      <w:r>
        <w:rPr/>
        <w:t xml:space="preserve">Mechanizm </w:t>
      </w:r>
      <w:ins w:id="117" w:author="nieznany" w:date="2019-04-10T20:41:16Z">
        <w:r>
          <w:rPr/>
          <w:t>wyświetlania komunikatu</w:t>
        </w:r>
      </w:ins>
      <w:del w:id="118" w:author="nieznany" w:date="2019-04-10T20:41:15Z">
        <w:r>
          <w:rPr/>
          <w:delText>notyfikacji</w:delText>
        </w:r>
      </w:del>
      <w:r>
        <w:rPr/>
        <w:t xml:space="preserve"> wygląda następująco:</w:t>
      </w:r>
    </w:p>
    <w:p>
      <w:pPr>
        <w:pStyle w:val="Tekstwstpniesformatowany"/>
        <w:rPr>
          <w:rFonts w:ascii="Ubuntu Mono" w:hAnsi="Ubuntu Mono"/>
          <w:color w:val="000000"/>
          <w:sz w:val="18"/>
          <w:szCs w:val="18"/>
        </w:rPr>
      </w:pPr>
      <w:r>
        <w:rPr>
          <w:rFonts w:ascii="Ubuntu Mono" w:hAnsi="Ubuntu Mono"/>
          <w:color w:val="000000"/>
          <w:sz w:val="18"/>
          <w:szCs w:val="18"/>
        </w:rPr>
        <w:t xml:space="preserve">Query clientRequestsQuery = </w:t>
      </w:r>
      <w:r>
        <w:rPr>
          <w:rFonts w:ascii="Ubuntu Mono" w:hAnsi="Ubuntu Mono"/>
          <w:b/>
          <w:color w:val="660E7A"/>
          <w:sz w:val="18"/>
          <w:szCs w:val="18"/>
        </w:rPr>
        <w:t>database</w:t>
      </w:r>
      <w:r>
        <w:rPr>
          <w:rFonts w:ascii="Ubuntu Mono" w:hAnsi="Ubuntu Mono"/>
          <w:color w:val="000000"/>
          <w:sz w:val="18"/>
          <w:szCs w:val="18"/>
        </w:rPr>
        <w:t>.getReference().child(</w:t>
      </w:r>
      <w:r>
        <w:rPr>
          <w:rFonts w:ascii="Ubuntu Mono" w:hAnsi="Ubuntu Mono"/>
          <w:b/>
          <w:color w:val="008000"/>
          <w:sz w:val="18"/>
          <w:szCs w:val="18"/>
        </w:rPr>
        <w:t>"requests"</w:t>
      </w:r>
      <w:r>
        <w:rPr>
          <w:rFonts w:ascii="Ubuntu Mono" w:hAnsi="Ubuntu Mono"/>
          <w:color w:val="000000"/>
          <w:sz w:val="18"/>
          <w:szCs w:val="18"/>
        </w:rPr>
        <w:t>)</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 // Pobierz listę Zgłoszeń dla danego Klienta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ChildEventListener requestsListener = </w:t>
      </w:r>
      <w:r>
        <w:rPr>
          <w:rFonts w:ascii="Ubuntu Mono" w:hAnsi="Ubuntu Mono"/>
          <w:b/>
          <w:color w:val="000080"/>
          <w:sz w:val="18"/>
          <w:szCs w:val="18"/>
          <w:lang w:val="en-US"/>
        </w:rPr>
        <w:t xml:space="preserve">new </w:t>
      </w:r>
      <w:r>
        <w:rPr>
          <w:rFonts w:ascii="Ubuntu Mono" w:hAnsi="Ubuntu Mono"/>
          <w:color w:val="000000"/>
          <w:sz w:val="18"/>
          <w:szCs w:val="18"/>
          <w:lang w:val="en-US"/>
        </w:rPr>
        <w:t>ChildEventListener()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onChildChanged(</w:t>
      </w:r>
      <w:r>
        <w:rPr>
          <w:rFonts w:ascii="Ubuntu Mono" w:hAnsi="Ubuntu Mono"/>
          <w:color w:val="808000"/>
          <w:sz w:val="18"/>
          <w:szCs w:val="18"/>
          <w:lang w:val="en-US"/>
        </w:rPr>
        <w:t xml:space="preserve">@NonNull </w:t>
      </w:r>
      <w:r>
        <w:rPr>
          <w:rFonts w:ascii="Ubuntu Mono" w:hAnsi="Ubuntu Mono"/>
          <w:color w:val="000000"/>
          <w:sz w:val="18"/>
          <w:szCs w:val="18"/>
          <w:lang w:val="en-US"/>
        </w:rPr>
        <w:t xml:space="preserve">DataSnapshot dataSnapshot, </w:t>
      </w:r>
      <w:r>
        <w:rPr>
          <w:rFonts w:ascii="Ubuntu Mono" w:hAnsi="Ubuntu Mono"/>
          <w:color w:val="808000"/>
          <w:sz w:val="18"/>
          <w:szCs w:val="18"/>
          <w:lang w:val="en-US"/>
        </w:rPr>
        <w:t xml:space="preserve">@Nullable </w:t>
      </w:r>
      <w:r>
        <w:rPr>
          <w:rFonts w:ascii="Ubuntu Mono" w:hAnsi="Ubuntu Mono"/>
          <w:color w:val="000000"/>
          <w:sz w:val="18"/>
          <w:szCs w:val="18"/>
          <w:lang w:val="en-US"/>
        </w:rPr>
        <w:t>String s)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Zbuduj Widok Notyfikacji</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DatabaseReference driverRef = </w:t>
      </w:r>
      <w:r>
        <w:rPr>
          <w:rFonts w:ascii="Ubuntu Mono" w:hAnsi="Ubuntu Mono"/>
          <w:b/>
          <w:color w:val="660E7A"/>
          <w:sz w:val="18"/>
          <w:szCs w:val="18"/>
          <w:lang w:val="en-US"/>
        </w:rPr>
        <w:t>database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"drivers"</w:t>
      </w:r>
      <w:r>
        <w:rPr>
          <w:rFonts w:ascii="Ubuntu Mono" w:hAnsi="Ubuntu Mono"/>
          <w:color w:val="000000"/>
          <w:sz w:val="18"/>
          <w:szCs w:val="18"/>
          <w:lang w:val="en-US"/>
        </w:rPr>
        <w:t>).child(request.getDriverKey());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 = dataSnapshot.getValue(Driver.</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Pobierz dane osobowe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wycofaniu Zgłoszenia przez </w:t>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else if </w:t>
      </w:r>
      <w:r>
        <w:rPr>
          <w:rFonts w:ascii="Ubuntu Mono" w:hAnsi="Ubuntu Mono"/>
          <w:color w:val="000000"/>
          <w:sz w:val="18"/>
          <w:szCs w:val="18"/>
          <w:lang w:val="en-US"/>
        </w:rPr>
        <w:t>(getString(R.string.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akceptacji Zgłoszenia </w:t>
        <w:tab/>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przez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w:t>
      </w:r>
    </w:p>
    <w:p>
      <w:pPr>
        <w:pStyle w:val="Tekstwstpniesformatowany"/>
        <w:shd w:val="clear" w:color="auto" w:fill="FFFFFF"/>
        <w:spacing w:before="0" w:after="283"/>
        <w:rPr>
          <w:rFonts w:ascii="Ubuntu Mono" w:hAnsi="Ubuntu Mono"/>
          <w:color w:val="000000"/>
          <w:sz w:val="18"/>
          <w:szCs w:val="18"/>
          <w:lang w:val="en-US"/>
        </w:rPr>
      </w:pPr>
      <w:r>
        <w:rPr>
          <w:rFonts w:ascii="Ubuntu Mono" w:hAnsi="Ubuntu Mono"/>
          <w:color w:val="000000"/>
          <w:sz w:val="18"/>
          <w:szCs w:val="18"/>
          <w:lang w:val="en-US"/>
        </w:rPr>
        <w:t>clientRequestsQuery.addChildEventListener(requestsListener);</w:t>
      </w:r>
    </w:p>
    <w:p>
      <w:pPr>
        <w:pStyle w:val="Tretekstu"/>
        <w:rPr/>
      </w:pPr>
      <w:r>
        <w:rPr/>
        <w:t>W dany kodzie pobierana jest lista Zgłoszeń, dołączona do aktualnego Klienta oraz wyświetlan</w:t>
      </w:r>
      <w:ins w:id="119" w:author="nieznany" w:date="2019-04-07T19:58:38Z">
        <w:r>
          <w:rPr/>
          <w:t>y</w:t>
        </w:r>
      </w:ins>
      <w:del w:id="120" w:author="nieznany" w:date="2019-04-07T19:58:37Z">
        <w:r>
          <w:rPr/>
          <w:delText>a</w:delText>
        </w:r>
      </w:del>
      <w:r>
        <w:rPr/>
        <w:t xml:space="preserve"> jest </w:t>
      </w:r>
      <w:ins w:id="121" w:author="nieznany" w:date="2019-04-07T19:58:40Z">
        <w:r>
          <w:rPr/>
          <w:t>komunikat</w:t>
        </w:r>
      </w:ins>
      <w:del w:id="122" w:author="nieznany" w:date="2019-04-07T19:58:40Z">
        <w:r>
          <w:rPr/>
          <w:delText>notyfikacja</w:delText>
        </w:r>
      </w:del>
      <w:r>
        <w:rPr/>
        <w:t xml:space="preserve"> w zależności od statusu Zgłoszenia.</w:t>
      </w:r>
    </w:p>
    <w:p>
      <w:pPr>
        <w:pStyle w:val="Tytutrzeciegostopnia"/>
        <w:rPr/>
      </w:pPr>
      <w:bookmarkStart w:id="243" w:name="__RefHeading___Toc578_2369495726"/>
      <w:bookmarkEnd w:id="243"/>
      <w:r>
        <w:rPr/>
        <w:t>4.2.6 Przepływ przejazdu Trasy przez Kierowcę oraz proces dowozu Klientów do Punktów Docelowych</w:t>
      </w:r>
    </w:p>
    <w:p>
      <w:pPr>
        <w:pStyle w:val="Tretekstu"/>
        <w:rPr/>
      </w:pPr>
      <w:r>
        <w:rPr/>
        <w:t xml:space="preserve">Kiedy kierowca dla aktualnej Trasy rozpoczyna proces realizacji jazdy (przez kliknięcie „Rozpocznij Jazdę”), aplikacja sprawdza bieżącą lokalizację Kierowcy i na podstawie zaakceptowanych </w:t>
      </w:r>
      <w:ins w:id="123" w:author="nieznany" w:date="2019-04-10T20:41:47Z">
        <w:r>
          <w:rPr/>
          <w:t>Zgłoszeń</w:t>
        </w:r>
      </w:ins>
      <w:del w:id="124" w:author="nieznany" w:date="2019-04-10T20:41:47Z">
        <w:r>
          <w:rPr/>
          <w:delText>żądań</w:delText>
        </w:r>
      </w:del>
      <w:r>
        <w:rPr/>
        <w:t xml:space="preserve"> na Trasę, zwalniana jest  zgłoszoną ilość miejsc oraz jednostek bagażu i bagażu podręcznego ze szczegółów Autobusu, gdy osiągnięty jest zdefiniowany punkt końcowy Zgłoszenia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421"/>
      <w:r>
        <w:rPr/>
        <w:t>Rys. 4.21 Aktualizacja danych Autobusu na Głównym Widoku Kierowcy, po dojazdu Kierowcy do punktu końcowego Z</w:t>
      </w:r>
      <w:bookmarkEnd w:id="244"/>
      <w:r>
        <w:rPr/>
        <w:t>głoszenia[27]</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"acceptedRequests"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for </w:t>
      </w:r>
      <w:r>
        <w:rPr>
          <w:rFonts w:ascii="Ubuntu Mono" w:hAnsi="Ubuntu Mono"/>
          <w:color w:val="000000"/>
          <w:sz w:val="18"/>
          <w:szCs w:val="18"/>
          <w:lang w:val="en-US"/>
        </w:rPr>
        <w:t>(DataSnapshot requestSnapshot :dataSnapshot.getChildren()){</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 acceptedRequest=requestSnapshot.getValue(Request.</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Location requestDestinationLocation=</w:t>
      </w:r>
      <w:r>
        <w:rPr>
          <w:rFonts w:ascii="Ubuntu Mono" w:hAnsi="Ubuntu Mono"/>
          <w:b/>
          <w:color w:val="000080"/>
          <w:sz w:val="18"/>
          <w:szCs w:val="18"/>
          <w:lang w:val="en-US"/>
        </w:rPr>
        <w:t xml:space="preserve">new </w:t>
      </w:r>
      <w:r>
        <w:rPr>
          <w:rFonts w:ascii="Ubuntu Mono" w:hAnsi="Ubuntu Mono"/>
          <w:color w:val="000000"/>
          <w:sz w:val="18"/>
          <w:szCs w:val="18"/>
          <w:lang w:val="en-US"/>
        </w:rPr>
        <w:t>Location(</w:t>
      </w:r>
      <w:r>
        <w:rPr>
          <w:rFonts w:ascii="Ubuntu Mono" w:hAnsi="Ubuntu Mono"/>
          <w:b/>
          <w:color w:val="008000"/>
          <w:sz w:val="18"/>
          <w:szCs w:val="18"/>
          <w:lang w:val="en-US"/>
        </w:rPr>
        <w:t>""</w:t>
      </w:r>
      <w:r>
        <w:rPr>
          <w:rFonts w:ascii="Ubuntu Mono" w:hAnsi="Ubuntu Mono"/>
          <w:color w:val="000000"/>
          <w:sz w:val="18"/>
          <w:szCs w:val="18"/>
          <w:lang w:val="en-US"/>
        </w:rPr>
        <w:t>); // Pobierz lokalizację końcowa dla</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requestDestinationLocation.setLatitude(acceptedRequest.getTo().getLatitude()); // Zgłoszenia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requestDestinationLocation.setLongitude(acceptedRequest.getTo().getLongitude());</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(requestDestinationLocation.distanceTo(</w:t>
      </w:r>
      <w:r>
        <w:rPr>
          <w:rFonts w:ascii="Ubuntu Mono" w:hAnsi="Ubuntu Mono"/>
          <w:color w:val="660E7A"/>
          <w:sz w:val="18"/>
          <w:szCs w:val="18"/>
          <w:lang w:val="en-US"/>
        </w:rPr>
        <w:t>driverLocation</w:t>
      </w:r>
      <w:r>
        <w:rPr>
          <w:rFonts w:ascii="Ubuntu Mono" w:hAnsi="Ubuntu Mono"/>
          <w:color w:val="000000"/>
          <w:sz w:val="18"/>
          <w:szCs w:val="18"/>
          <w:lang w:val="en-US"/>
        </w:rPr>
        <w:t>)&lt;=</w:t>
      </w:r>
      <w:r>
        <w:rPr>
          <w:rFonts w:ascii="Ubuntu Mono" w:hAnsi="Ubuntu Mono"/>
          <w:color w:val="0000FF"/>
          <w:sz w:val="18"/>
          <w:szCs w:val="18"/>
          <w:lang w:val="en-US"/>
        </w:rPr>
        <w:t>100</w:t>
      </w:r>
      <w:r>
        <w:rPr>
          <w:rFonts w:ascii="Ubuntu Mono" w:hAnsi="Ubuntu Mono"/>
          <w:color w:val="000000"/>
          <w:sz w:val="18"/>
          <w:szCs w:val="18"/>
          <w:lang w:val="en-US"/>
        </w:rPr>
        <w:t xml:space="preserve">){ // Sprawdź, czy lokalizacja </w:t>
      </w:r>
    </w:p>
    <w:p>
      <w:pPr>
        <w:pStyle w:val="Tekstwstpniesformatowany"/>
        <w:shd w:val="clear" w:color="auto" w:fill="FFFFFF"/>
        <w:rPr/>
      </w:pPr>
      <w:r>
        <w:rPr>
          <w:rFonts w:ascii="Ubuntu Mono" w:hAnsi="Ubuntu Mono"/>
          <w:color w:val="000000"/>
          <w:sz w:val="18"/>
          <w:szCs w:val="18"/>
          <w:lang w:val="en-US"/>
        </w:rPr>
        <w:tab/>
        <w:t xml:space="preserve">    </w:t>
      </w:r>
      <w:r>
        <w:rPr>
          <w:rFonts w:ascii="Ubuntu Mono" w:hAnsi="Ubuntu Mono"/>
          <w:color w:val="000000"/>
          <w:sz w:val="18"/>
          <w:szCs w:val="18"/>
        </w:rPr>
        <w:t>// Kierowcy znajduje się w 100 i mniej metrach od Punktu Końcowego Zgłoszenia</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updateDriverBusInformation(acceptedRequest); // Zwolnij miejsca, bagaż i bagaż podręczny w</w:t>
      </w:r>
    </w:p>
    <w:p>
      <w:pPr>
        <w:pStyle w:val="Tekstwstpniesformatowany"/>
        <w:shd w:val="clear" w:color="auto" w:fill="FFFFFF"/>
        <w:rPr/>
      </w:pPr>
      <w:r>
        <w:rPr>
          <w:rFonts w:ascii="Ubuntu Mono" w:hAnsi="Ubuntu Mono"/>
          <w:color w:val="000000"/>
          <w:sz w:val="18"/>
          <w:szCs w:val="18"/>
        </w:rPr>
        <w:tab/>
        <w:tab/>
        <w:t>// Szczegółach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 // Usuń zgłoszenie z listy</w:t>
      </w:r>
    </w:p>
    <w:p>
      <w:pPr>
        <w:pStyle w:val="Tekstwstpniesformatowany"/>
        <w:shd w:val="clear" w:color="auto" w:fill="FFFFFF"/>
        <w:rPr/>
      </w:pPr>
      <w:r>
        <w:rPr>
          <w:rFonts w:ascii="Ubuntu Mono" w:hAnsi="Ubuntu Mono"/>
          <w:color w:val="000000"/>
          <w:sz w:val="18"/>
          <w:szCs w:val="18"/>
        </w:rPr>
        <w:tab/>
        <w:tab/>
        <w:t>//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Po zbliżeniu się do Punktu końcowego Trasy (gdy aktualna lokalizacja Kierowcy jest </w:t>
      </w:r>
      <w:ins w:id="125" w:author="nieznany" w:date="2019-04-10T20:42:33Z">
        <w:r>
          <w:rPr/>
          <w:t>bliżej, niż</w:t>
        </w:r>
      </w:ins>
      <w:del w:id="126" w:author="nieznany" w:date="2019-04-10T20:42:21Z">
        <w:r>
          <w:rPr/>
          <w:delText>w</w:delText>
        </w:r>
      </w:del>
      <w:r>
        <w:rPr/>
        <w:t xml:space="preserve"> 100 metrów</w:t>
      </w:r>
      <w:del w:id="127" w:author="nieznany" w:date="2019-04-10T20:42:42Z">
        <w:r>
          <w:rPr/>
          <w:delText xml:space="preserve"> i niżej</w:delText>
        </w:r>
      </w:del>
      <w:r>
        <w:rPr/>
        <w:t xml:space="preserve"> od zadeklarowanego przez Klienta Punktu końcowego) zmniejszana jest liczba</w:t>
      </w:r>
      <w:ins w:id="128" w:author="nieznany" w:date="2019-04-10T20:43:05Z">
        <w:r>
          <w:rPr/>
          <w:t xml:space="preserve"> zajętych</w:t>
        </w:r>
      </w:ins>
      <w:r>
        <w:rPr/>
        <w:t xml:space="preserve"> miejsc w autobusie o zadeklarowaną w Zgłoszeniu oraz Zgłoszenie jest usuwane z listy Aktualnej Trasy w bazie danych.</w:t>
      </w:r>
    </w:p>
    <w:p>
      <w:pPr>
        <w:pStyle w:val="Tretekstu"/>
        <w:rPr>
          <w:lang w:val="en-US"/>
        </w:rPr>
      </w:pPr>
      <w:r>
        <w:rPr/>
        <w:t xml:space="preserve">W momencie, gdy Kierowca dojeżdża do Punktu Końcowego Trasy i deklaruje jej zakończenie (po przez przycisk „Zakończ Jazdę”) bieżąca Trasa jest archiwizowana w bazie, a  mapa jest oczyszczana, widok jest przywrócony do stanu, widocznego na rys. 4.5. </w:t>
      </w:r>
      <w:r>
        <w:rPr>
          <w:lang w:val="en-US"/>
        </w:rPr>
        <w:t>Proces ten opisuje następujący fragment kodu:</w:t>
      </w:r>
    </w:p>
    <w:p>
      <w:pPr>
        <w:pStyle w:val="Tekstwstpniesformatowany"/>
        <w:shd w:val="clear" w:color="auto" w:fill="FFFFFF"/>
        <w:rPr>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finished</w:t>
      </w:r>
      <w:r>
        <w:rPr>
          <w:rFonts w:ascii="Ubuntu Mono" w:hAnsi="Ubuntu Mono"/>
          <w:color w:val="000000"/>
          <w:sz w:val="18"/>
          <w:szCs w:val="18"/>
          <w:lang w:val="en-US"/>
        </w:rPr>
        <w:t xml:space="preserve">)); // Ustaw Trasę jako </w:t>
      </w:r>
    </w:p>
    <w:p>
      <w:pPr>
        <w:pStyle w:val="Tekstwstpniesformatowany"/>
        <w:shd w:val="clear" w:color="auto" w:fill="FFFFFF"/>
        <w:rPr/>
      </w:pPr>
      <w:r>
        <w:rPr>
          <w:rFonts w:ascii="Ubuntu Mono" w:hAnsi="Ubuntu Mono"/>
          <w:color w:val="000000"/>
          <w:sz w:val="18"/>
          <w:szCs w:val="18"/>
        </w:rPr>
        <w:t>// Ukończona</w:t>
      </w:r>
    </w:p>
    <w:p>
      <w:pPr>
        <w:pStyle w:val="Tekstwstpniesformatowany"/>
        <w:shd w:val="clear" w:color="auto"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 // Usuń aktualną Trasę ze szczegółów Kierowcy</w:t>
      </w:r>
    </w:p>
    <w:p>
      <w:pPr>
        <w:pStyle w:val="Tekstwstpniesformatowany"/>
        <w:shd w:val="clear" w:color="auto" w:fill="FFFFFF"/>
        <w:spacing w:before="0" w:after="283"/>
        <w:rPr/>
      </w:pPr>
      <w:r>
        <w:rPr>
          <w:rFonts w:ascii="Ubuntu Mono" w:hAnsi="Ubuntu Mono"/>
          <w:b/>
          <w:color w:val="660E7A"/>
          <w:sz w:val="18"/>
          <w:szCs w:val="18"/>
        </w:rPr>
        <w:t>map</w:t>
      </w:r>
      <w:r>
        <w:rPr>
          <w:rFonts w:ascii="Ubuntu Mono" w:hAnsi="Ubuntu Mono"/>
          <w:color w:val="000000"/>
          <w:sz w:val="18"/>
          <w:szCs w:val="18"/>
        </w:rPr>
        <w:t>.clear(); // oczyść widok Mapy</w:t>
      </w:r>
    </w:p>
    <w:p>
      <w:pPr>
        <w:pStyle w:val="Tretekstu"/>
        <w:rPr/>
      </w:pPr>
      <w:r>
        <w:rPr/>
        <w:t>Także warto dodać, że przy zbliżeniu się przez Kierowcę do Punktu początkowego Zgłoszenia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422"/>
      <w:r>
        <w:rPr/>
        <w:t xml:space="preserve">Rys. 4.22 </w:t>
      </w:r>
      <w:ins w:id="129" w:author="nieznany" w:date="2019-04-07T19:57:22Z">
        <w:r>
          <w:rPr/>
          <w:t>Komunikat</w:t>
        </w:r>
      </w:ins>
      <w:del w:id="130" w:author="nieznany" w:date="2019-04-07T19:57:21Z">
        <w:r>
          <w:rPr/>
          <w:delText>Notyfikacja</w:delText>
        </w:r>
      </w:del>
      <w:r>
        <w:rPr/>
        <w:t xml:space="preserve"> d</w:t>
      </w:r>
      <w:ins w:id="131" w:author="nieznany" w:date="2019-04-10T20:43:55Z">
        <w:r>
          <w:rPr/>
          <w:t>la</w:t>
        </w:r>
      </w:ins>
      <w:del w:id="132" w:author="nieznany" w:date="2019-04-10T20:43:55Z">
        <w:r>
          <w:rPr/>
          <w:delText>o</w:delText>
        </w:r>
      </w:del>
      <w:r>
        <w:rPr/>
        <w:t xml:space="preserve"> Klienta o zbliżeniu się Kierowcy do Punktu początkowego </w:t>
      </w:r>
      <w:bookmarkEnd w:id="245"/>
      <w:r>
        <w:rPr/>
        <w:t>zgłoszenia [28]</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tretch>
                      <a:fillRect/>
                    </a:stretch>
                  </pic:blipFill>
                  <pic:spPr bwMode="auto">
                    <a:xfrm>
                      <a:off x="0" y="0"/>
                      <a:ext cx="1487170" cy="2302510"/>
                    </a:xfrm>
                    <a:prstGeom prst="rect">
                      <a:avLst/>
                    </a:prstGeom>
                  </pic:spPr>
                </pic:pic>
              </a:graphicData>
            </a:graphic>
          </wp:inline>
        </w:drawing>
      </w:r>
    </w:p>
    <w:p>
      <w:pPr>
        <w:pStyle w:val="Podpispodrysunkiem"/>
        <w:rPr/>
      </w:pPr>
      <w:bookmarkStart w:id="246" w:name="rys423"/>
      <w:r>
        <w:rPr/>
        <w:t>Rys. 4.23 Komunikat dla   Kierowcy o bliskości Klienta w bieżącej lokalizacji Kierowcy podczas jazdy</w:t>
      </w:r>
      <w:bookmarkEnd w:id="246"/>
      <w:r>
        <w:rPr/>
        <w:t>[29]</w:t>
      </w:r>
    </w:p>
    <w:p>
      <w:pPr>
        <w:pStyle w:val="Tytupodrozdziau"/>
        <w:rPr/>
      </w:pPr>
      <w:bookmarkStart w:id="247" w:name="__RefHeading___Toc580_2369495726"/>
      <w:bookmarkEnd w:id="247"/>
      <w:r>
        <w:rPr/>
        <w:t>4.3 Moduł Klienta</w:t>
      </w:r>
    </w:p>
    <w:p>
      <w:pPr>
        <w:pStyle w:val="Tytutrzeciegostopnia"/>
        <w:rPr/>
      </w:pPr>
      <w:bookmarkStart w:id="248" w:name="__RefHeading___Toc582_2369495726"/>
      <w:bookmarkEnd w:id="248"/>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węźle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424"/>
      <w:r>
        <w:rPr/>
        <w:t>Rys. 4.24 Rejestracja Klienta</w:t>
      </w:r>
      <w:bookmarkEnd w:id="249"/>
      <w:r>
        <w:rPr/>
        <w:t>[30]</w:t>
      </w:r>
    </w:p>
    <w:p>
      <w:pPr>
        <w:pStyle w:val="Tytutrzeciegostopnia"/>
        <w:rPr/>
      </w:pPr>
      <w:bookmarkStart w:id="250" w:name="__RefHeading___Toc584_2369495726"/>
      <w:bookmarkEnd w:id="250"/>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tretch>
                      <a:fillRect/>
                    </a:stretch>
                  </pic:blipFill>
                  <pic:spPr bwMode="auto">
                    <a:xfrm>
                      <a:off x="0" y="0"/>
                      <a:ext cx="1487170" cy="2302510"/>
                    </a:xfrm>
                    <a:prstGeom prst="rect">
                      <a:avLst/>
                    </a:prstGeom>
                  </pic:spPr>
                </pic:pic>
              </a:graphicData>
            </a:graphic>
          </wp:inline>
        </w:drawing>
      </w:r>
    </w:p>
    <w:p>
      <w:pPr>
        <w:pStyle w:val="Podpispodrysunkiem"/>
        <w:rPr/>
      </w:pPr>
      <w:bookmarkStart w:id="251" w:name="rys425"/>
      <w:r>
        <w:rPr/>
        <w:t>Rys. 4.25 Główny Widok Klienta</w:t>
      </w:r>
      <w:bookmarkEnd w:id="251"/>
      <w:r>
        <w:rPr/>
        <w:t>[31]</w:t>
      </w:r>
    </w:p>
    <w:p>
      <w:pPr>
        <w:pStyle w:val="Tretekstu"/>
        <w:rPr/>
      </w:pPr>
      <w:r>
        <w:rPr/>
        <w:t>Jak w przypadku z Głównym Widokiem Kierowcy (rozdział 4.2.2) na górze widoczne są przyciski: Szczegóły (prowadzi do widoku Szczegółów Klienta, rozdział 4.3.3), Lista Zgłoszeń oraz Wyloguj, działanie jest takie same jak w przypadku Głównego Widoku Kierowcy.</w:t>
      </w:r>
    </w:p>
    <w:p>
      <w:pPr>
        <w:pStyle w:val="Tretekstu"/>
        <w:rPr/>
      </w:pPr>
      <w:r>
        <w:rPr/>
        <w:t>Reszta widoku zajęta jest przez Mapę oraz Listę Kierowców na dole, na której Klient może zobaczyć aktualny stan autobusu dla poszczególnych Kierowców – ilość zajętych miejsc dla pasażerów, zajęta objętość bagażnika oraz liczba bagażu autobusie. Jak w przypadku widoku Kierowcy, opisan</w:t>
      </w:r>
      <w:del w:id="133" w:author="nieznany" w:date="2019-04-10T20:45:36Z">
        <w:r>
          <w:rPr/>
          <w:delText>y</w:delText>
        </w:r>
      </w:del>
      <w:r>
        <w:rPr/>
        <w:t xml:space="preserve">ego w rozdziałach 4.2.2, 4.2.5 oraz 4.2.6, ta informacja jest aktualizowana na bieżąco, w zależności od przyjęcia przez Kierowcę </w:t>
      </w:r>
      <w:ins w:id="134" w:author="nieznany" w:date="2019-04-10T20:45:44Z">
        <w:r>
          <w:rPr/>
          <w:t>Zgłoszeń</w:t>
        </w:r>
      </w:ins>
      <w:del w:id="135" w:author="nieznany" w:date="2019-04-10T20:45:44Z">
        <w:r>
          <w:rPr/>
          <w:delText>żądań</w:delText>
        </w:r>
      </w:del>
      <w:r>
        <w:rPr/>
        <w:t xml:space="preserve">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426"/>
      <w:r>
        <w:rPr/>
        <w:t>Rys. 4.26 Wybranie trasy z listy Kierowcy na Głównym Widoku Klienta</w:t>
      </w:r>
      <w:bookmarkEnd w:id="252"/>
      <w:r>
        <w:rPr/>
        <w:t>[32]</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Zgłoszeń”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tretch>
                      <a:fillRect/>
                    </a:stretch>
                  </pic:blipFill>
                  <pic:spPr bwMode="auto">
                    <a:xfrm>
                      <a:off x="0" y="0"/>
                      <a:ext cx="1487170" cy="2302510"/>
                    </a:xfrm>
                    <a:prstGeom prst="rect">
                      <a:avLst/>
                    </a:prstGeom>
                  </pic:spPr>
                </pic:pic>
              </a:graphicData>
            </a:graphic>
          </wp:inline>
        </w:drawing>
      </w:r>
    </w:p>
    <w:p>
      <w:pPr>
        <w:pStyle w:val="Podpispodrysunkiem"/>
        <w:rPr/>
      </w:pPr>
      <w:bookmarkStart w:id="253" w:name="rys427"/>
      <w:r>
        <w:rPr/>
        <w:t>Rys. 4.27 Widok Listy Zgłoszeń od Klienta</w:t>
      </w:r>
      <w:bookmarkEnd w:id="253"/>
      <w:r>
        <w:rPr/>
        <w:t>[33]</w:t>
      </w:r>
    </w:p>
    <w:p>
      <w:pPr>
        <w:pStyle w:val="Tretekstu"/>
        <w:rPr/>
      </w:pPr>
      <w:r>
        <w:rPr/>
        <w:t xml:space="preserve">Proces dodania Zgłoszenia jest opisany w rozdziale 4.3.4. Po wybraniu Zgłoszenia Klient może zobaczyć jego szczegóły (rys. 4.28). </w:t>
      </w:r>
    </w:p>
    <w:p>
      <w:pPr>
        <w:pStyle w:val="Tretekstu"/>
        <w:rPr/>
      </w:pPr>
      <w:r>
        <w:rPr/>
        <w:t>Na nim zaprezentowane są Punkty Początkowy i Końcowy Zgłoszenia, ilość miejsc, bagażu oraz bagażu podręcznego w zgłoszeniu, czas utworzenia Zgłoszenia oraz aktualny status. W przypadku, gdy Zgłoszenie ma status „Otworzono”, to Klient ma możliwość anulowania Zgłoszenia (szczególniej w rozdziale 4.3.4). Po anulowaniu Zgłoszenia,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428"/>
      <w:r>
        <w:rPr/>
        <w:t>Rys. 4.28 Szczegóły żądania, złożonego przez Klienta</w:t>
      </w:r>
      <w:bookmarkEnd w:id="254"/>
      <w:r>
        <w:rPr/>
        <w:t xml:space="preserve"> [34]</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tretch>
                      <a:fillRect/>
                    </a:stretch>
                  </pic:blipFill>
                  <pic:spPr bwMode="auto">
                    <a:xfrm>
                      <a:off x="0" y="0"/>
                      <a:ext cx="1487170" cy="2302510"/>
                    </a:xfrm>
                    <a:prstGeom prst="rect">
                      <a:avLst/>
                    </a:prstGeom>
                  </pic:spPr>
                </pic:pic>
              </a:graphicData>
            </a:graphic>
          </wp:inline>
        </w:drawing>
      </w:r>
    </w:p>
    <w:p>
      <w:pPr>
        <w:pStyle w:val="Podpispodrysunkiem"/>
        <w:rPr/>
      </w:pPr>
      <w:bookmarkStart w:id="255" w:name="rys429"/>
      <w:r>
        <w:rPr/>
        <w:t xml:space="preserve">Rys. 4.29 Komunikat o anulowaniu Zgłoszenia przez Klienta na widoku Kierowcy </w:t>
      </w:r>
      <w:bookmarkEnd w:id="255"/>
      <w:r>
        <w:rPr/>
        <w:t>[35]</w:t>
      </w:r>
    </w:p>
    <w:p>
      <w:pPr>
        <w:pStyle w:val="Tytutrzeciegostopnia"/>
        <w:rPr/>
      </w:pPr>
      <w:bookmarkStart w:id="256" w:name="__RefHeading___Toc586_2369495726"/>
      <w:bookmarkEnd w:id="256"/>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tretch>
                      <a:fillRect/>
                    </a:stretch>
                  </pic:blipFill>
                  <pic:spPr bwMode="auto">
                    <a:xfrm>
                      <a:off x="0" y="0"/>
                      <a:ext cx="1487170" cy="2302510"/>
                    </a:xfrm>
                    <a:prstGeom prst="rect">
                      <a:avLst/>
                    </a:prstGeom>
                  </pic:spPr>
                </pic:pic>
              </a:graphicData>
            </a:graphic>
          </wp:inline>
        </w:drawing>
      </w:r>
    </w:p>
    <w:p>
      <w:pPr>
        <w:pStyle w:val="Podpispodrysunkiem"/>
        <w:rPr/>
      </w:pPr>
      <w:bookmarkStart w:id="257" w:name="rys430"/>
      <w:r>
        <w:rPr/>
        <w:t>Rys. 4.30 Szczegóły Klienta</w:t>
      </w:r>
      <w:bookmarkEnd w:id="257"/>
      <w:r>
        <w:rPr/>
        <w:t xml:space="preserve"> [36]</w:t>
      </w:r>
    </w:p>
    <w:p>
      <w:pPr>
        <w:pStyle w:val="Tretekstu"/>
        <w:rPr/>
      </w:pPr>
      <w:r>
        <w:rPr/>
        <w:t>Na tym widoku Klient może zobaczyć email, oraz dane osobowe, podane przy Rejestracji (rozdział 4.3.1)</w:t>
      </w:r>
    </w:p>
    <w:p>
      <w:pPr>
        <w:pStyle w:val="Tytutrzeciegostopnia"/>
        <w:rPr/>
      </w:pPr>
      <w:bookmarkStart w:id="258" w:name="__RefHeading___Toc588_2369495726"/>
      <w:bookmarkEnd w:id="258"/>
      <w:r>
        <w:rPr/>
        <w:t>4.3.4 Dodanie nowego Zgłoszenia do wybranego Kierowcy</w:t>
      </w:r>
    </w:p>
    <w:p>
      <w:pPr>
        <w:pStyle w:val="Tretekstu"/>
        <w:rPr/>
      </w:pPr>
      <w:r>
        <w:rPr/>
        <w:t>Po wybraniu Kierowcy z listy na Głównym Widoku (rozdział 4.3.2), Klient ma możliwość dodania nowego Zgłoszenia. Dlatego na mapie on wybiera Punkt Początkowy dla Zgłoszenia oraz Punkt Końcowy, które znajdują się na trasie, wtedy na Widoku pojawia się możliwość wycofania lub dodania Zgłoszenia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tretch>
                      <a:fillRect/>
                    </a:stretch>
                  </pic:blipFill>
                  <pic:spPr bwMode="auto">
                    <a:xfrm>
                      <a:off x="0" y="0"/>
                      <a:ext cx="1487170" cy="2302510"/>
                    </a:xfrm>
                    <a:prstGeom prst="rect">
                      <a:avLst/>
                    </a:prstGeom>
                  </pic:spPr>
                </pic:pic>
              </a:graphicData>
            </a:graphic>
          </wp:inline>
        </w:drawing>
      </w:r>
    </w:p>
    <w:p>
      <w:pPr>
        <w:pStyle w:val="Podpispodrysunkiem"/>
        <w:rPr/>
      </w:pPr>
      <w:bookmarkStart w:id="259" w:name="rys431"/>
      <w:r>
        <w:rPr/>
        <w:t xml:space="preserve">Rys. 4.31 Dodanie Punktów Startu i Dojazdu dla Zgłoszenia na Głównym Widoku Klienta </w:t>
      </w:r>
      <w:bookmarkEnd w:id="259"/>
      <w:r>
        <w:rPr/>
        <w:t>[37]</w:t>
      </w:r>
    </w:p>
    <w:p>
      <w:pPr>
        <w:pStyle w:val="Tretekstu"/>
        <w:rPr/>
      </w:pPr>
      <w:r>
        <w:rPr/>
        <w:t>Gdy lokalizacje się zgadzają, Klient naciska „Utwórz Zgłoszenie”.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tretch>
                      <a:fillRect/>
                    </a:stretch>
                  </pic:blipFill>
                  <pic:spPr bwMode="auto">
                    <a:xfrm>
                      <a:off x="0" y="0"/>
                      <a:ext cx="1487170" cy="2302510"/>
                    </a:xfrm>
                    <a:prstGeom prst="rect">
                      <a:avLst/>
                    </a:prstGeom>
                  </pic:spPr>
                </pic:pic>
              </a:graphicData>
            </a:graphic>
          </wp:inline>
        </w:drawing>
      </w:r>
    </w:p>
    <w:p>
      <w:pPr>
        <w:pStyle w:val="Podpispodrysunkiem"/>
        <w:rPr/>
      </w:pPr>
      <w:bookmarkStart w:id="260" w:name="rys432"/>
      <w:r>
        <w:rPr/>
        <w:t>Rys. 4.32 Uzupełnienie danych przejazdu dla Z</w:t>
      </w:r>
      <w:bookmarkEnd w:id="260"/>
      <w:r>
        <w:rPr/>
        <w:t>głoszenia [38]</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Zgłoszenie jest zapisane w Bazie Danych i jest wysłane do odpowiedniego Kierowcy.  </w:t>
      </w:r>
    </w:p>
    <w:p>
      <w:pPr>
        <w:pStyle w:val="Tretekstu"/>
        <w:rPr/>
      </w:pPr>
      <w:r>
        <w:rPr/>
        <w:t>Po zapisaniu, Klient może sprawdzić jego szczegóły (rys. 4.33). Automatycznie Zgłoszenia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tretch>
                      <a:fillRect/>
                    </a:stretch>
                  </pic:blipFill>
                  <pic:spPr bwMode="auto">
                    <a:xfrm>
                      <a:off x="0" y="0"/>
                      <a:ext cx="1487170" cy="2302510"/>
                    </a:xfrm>
                    <a:prstGeom prst="rect">
                      <a:avLst/>
                    </a:prstGeom>
                  </pic:spPr>
                </pic:pic>
              </a:graphicData>
            </a:graphic>
          </wp:inline>
        </w:drawing>
      </w:r>
    </w:p>
    <w:p>
      <w:pPr>
        <w:pStyle w:val="Podpispodrysunkiem"/>
        <w:rPr/>
      </w:pPr>
      <w:bookmarkStart w:id="261" w:name="rys433"/>
      <w:r>
        <w:rPr/>
        <w:t>Rys. 4.33 Szczegóły  zgłoszonego przez Klienta Z</w:t>
      </w:r>
      <w:bookmarkEnd w:id="261"/>
      <w:r>
        <w:rPr/>
        <w:t>głoszenia[39]</w:t>
      </w:r>
    </w:p>
    <w:p>
      <w:pPr>
        <w:pStyle w:val="Tretekstu"/>
        <w:rPr/>
      </w:pPr>
      <w:r>
        <w:rPr/>
        <w:t>Po akceptacji Zgłoszenia przez Kierowcę, uzupełniają się dane stanu autobusu (zajęte miejsca, ilość bagażu w bagażniku oraz bagażu podręcznego w salonie) o informację, podaną w Zgłoszeniu,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tretch>
                      <a:fillRect/>
                    </a:stretch>
                  </pic:blipFill>
                  <pic:spPr bwMode="auto">
                    <a:xfrm>
                      <a:off x="0" y="0"/>
                      <a:ext cx="1487170" cy="2302510"/>
                    </a:xfrm>
                    <a:prstGeom prst="rect">
                      <a:avLst/>
                    </a:prstGeom>
                  </pic:spPr>
                </pic:pic>
              </a:graphicData>
            </a:graphic>
          </wp:inline>
        </w:drawing>
      </w:r>
    </w:p>
    <w:p>
      <w:pPr>
        <w:pStyle w:val="Podpispodrysunkiem"/>
        <w:rPr/>
      </w:pPr>
      <w:bookmarkStart w:id="262" w:name="rys434"/>
      <w:r>
        <w:rPr/>
        <w:t>Rys. 4.34 Uzupełnienie danych autobusu Kierowcy po akceptacji Zgłoszenia, zgłoszonego przez Klienta</w:t>
      </w:r>
      <w:bookmarkEnd w:id="262"/>
      <w:r>
        <w:rPr/>
        <w:t>[40]</w:t>
      </w:r>
    </w:p>
    <w:p>
      <w:pPr>
        <w:pStyle w:val="Tretekstu"/>
        <w:rPr/>
      </w:pPr>
      <w:r>
        <w:rPr/>
        <w:t>Kod pokazujący dodanie Zgłoszenia do wybranej Trasy:</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requestRef =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"requests"</w:t>
      </w:r>
      <w:r>
        <w:rPr>
          <w:rFonts w:ascii="Ubuntu Mono" w:hAnsi="Ubuntu Mono"/>
          <w:color w:val="000000"/>
          <w:sz w:val="18"/>
          <w:szCs w:val="18"/>
          <w:lang w:val="en-US"/>
        </w:rPr>
        <w:t>).push();</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from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xml:space="preserve">, // Pobierz początkową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w:t>
        <w:tab/>
        <w:t>// lokalizację z mapy</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to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 Pobierz z mapy</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 // lokalizację końcową Zgłoszenia</w:t>
      </w:r>
    </w:p>
    <w:p>
      <w:pPr>
        <w:pStyle w:val="Tekstwstpniesformatowany"/>
        <w:shd w:val="clear" w:color="auto" w:fill="FFFFFF"/>
        <w:rPr>
          <w:rFonts w:ascii="Ubuntu Mono" w:hAnsi="Ubuntu Mono"/>
          <w:color w:val="000000"/>
          <w:sz w:val="18"/>
          <w:szCs w:val="18"/>
          <w:lang w:val="en-US"/>
        </w:rPr>
      </w:pPr>
      <w:r>
        <w:rPr>
          <w:rFonts w:ascii="Ubuntu Mono" w:hAnsi="Ubuntu Mono"/>
          <w:b/>
          <w:color w:val="660E7A"/>
          <w:sz w:val="18"/>
          <w:szCs w:val="18"/>
          <w:lang w:val="en-US"/>
        </w:rPr>
        <w:t>selectedDriverRef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 = dataSnapshot.getValue(Route.</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Request request = </w:t>
      </w:r>
      <w:r>
        <w:rPr>
          <w:rFonts w:ascii="Ubuntu Mono" w:hAnsi="Ubuntu Mono"/>
          <w:b/>
          <w:color w:val="000080"/>
          <w:sz w:val="18"/>
          <w:szCs w:val="18"/>
          <w:lang w:val="en-US"/>
        </w:rPr>
        <w:t xml:space="preserve">new </w:t>
      </w:r>
      <w:r>
        <w:rPr>
          <w:rFonts w:ascii="Ubuntu Mono" w:hAnsi="Ubuntu Mono"/>
          <w:color w:val="000000"/>
          <w:sz w:val="18"/>
          <w:szCs w:val="18"/>
          <w:lang w:val="en-US"/>
        </w:rPr>
        <w:t>Request(</w:t>
      </w:r>
      <w:r>
        <w:rPr>
          <w:rFonts w:ascii="Ubuntu Mono" w:hAnsi="Ubuntu Mono"/>
          <w:color w:val="660E7A"/>
          <w:sz w:val="18"/>
          <w:szCs w:val="18"/>
          <w:lang w:val="en-US"/>
        </w:rPr>
        <w:t>from</w:t>
      </w:r>
      <w:r>
        <w:rPr>
          <w:rFonts w:ascii="Ubuntu Mono" w:hAnsi="Ubuntu Mono"/>
          <w:color w:val="000000"/>
          <w:sz w:val="18"/>
          <w:szCs w:val="18"/>
          <w:lang w:val="en-US"/>
        </w:rPr>
        <w:t xml:space="preserve">, </w:t>
      </w:r>
      <w:r>
        <w:rPr>
          <w:rFonts w:ascii="Ubuntu Mono" w:hAnsi="Ubuntu Mono"/>
          <w:color w:val="660E7A"/>
          <w:sz w:val="18"/>
          <w:szCs w:val="18"/>
          <w:lang w:val="en-US"/>
        </w:rPr>
        <w:t>to</w:t>
      </w:r>
      <w:r>
        <w:rPr>
          <w:rFonts w:ascii="Ubuntu Mono" w:hAnsi="Ubuntu Mono"/>
          <w:color w:val="000000"/>
          <w:sz w:val="18"/>
          <w:szCs w:val="18"/>
          <w:lang w:val="en-US"/>
        </w:rPr>
        <w:t>, getString(R.string.</w:t>
      </w:r>
      <w:r>
        <w:rPr>
          <w:rFonts w:ascii="Ubuntu Mono" w:hAnsi="Ubuntu Mono"/>
          <w:b/>
          <w:i/>
          <w:color w:val="660E7A"/>
          <w:sz w:val="18"/>
          <w:szCs w:val="18"/>
          <w:lang w:val="en-US"/>
        </w:rPr>
        <w:t>opened</w:t>
      </w:r>
      <w:r>
        <w:rPr>
          <w:rFonts w:ascii="Ubuntu Mono" w:hAnsi="Ubuntu Mono"/>
          <w:color w:val="000000"/>
          <w:sz w:val="18"/>
          <w:szCs w:val="18"/>
          <w:lang w:val="en-US"/>
        </w:rPr>
        <w:t xml:space="preserve">),    // Tutaj seatsNumberValue, </w:t>
      </w:r>
    </w:p>
    <w:p>
      <w:pPr>
        <w:pStyle w:val="Tekstwstpniesformatowany"/>
        <w:shd w:val="clear" w:color="auto" w:fill="FFFFFF"/>
        <w:rPr>
          <w:lang w:val="en-US"/>
        </w:rPr>
      </w:pPr>
      <w:r>
        <w:rPr>
          <w:rFonts w:ascii="Ubuntu Mono" w:hAnsi="Ubuntu Mono"/>
          <w:color w:val="000000"/>
          <w:sz w:val="18"/>
          <w:szCs w:val="18"/>
          <w:lang w:val="en-US"/>
        </w:rPr>
        <w:t xml:space="preserve">                </w:t>
      </w:r>
      <w:bookmarkStart w:id="263" w:name="__DdeLink__4239_1092139989"/>
      <w:r>
        <w:rPr>
          <w:rFonts w:ascii="Ubuntu Mono" w:hAnsi="Ubuntu Mono"/>
          <w:color w:val="660E7A"/>
          <w:sz w:val="18"/>
          <w:szCs w:val="18"/>
          <w:lang w:val="en-US"/>
        </w:rPr>
        <w:t>seatsNumberValue</w:t>
      </w:r>
      <w:bookmarkEnd w:id="263"/>
      <w:r>
        <w:rPr>
          <w:rFonts w:ascii="Ubuntu Mono" w:hAnsi="Ubuntu Mono"/>
          <w:color w:val="000000"/>
          <w:sz w:val="18"/>
          <w:szCs w:val="18"/>
          <w:lang w:val="en-US"/>
        </w:rPr>
        <w:t xml:space="preserve">, </w:t>
      </w:r>
      <w:r>
        <w:rPr>
          <w:rFonts w:ascii="Ubuntu Mono" w:hAnsi="Ubuntu Mono"/>
          <w:color w:val="660E7A"/>
          <w:sz w:val="18"/>
          <w:szCs w:val="18"/>
          <w:lang w:val="en-US"/>
        </w:rPr>
        <w:t>trunkValue</w:t>
      </w:r>
      <w:r>
        <w:rPr>
          <w:rFonts w:ascii="Ubuntu Mono" w:hAnsi="Ubuntu Mono"/>
          <w:color w:val="000000"/>
          <w:sz w:val="18"/>
          <w:szCs w:val="18"/>
          <w:lang w:val="en-US"/>
        </w:rPr>
        <w:t xml:space="preserve">, </w:t>
      </w:r>
      <w:r>
        <w:rPr>
          <w:rFonts w:ascii="Ubuntu Mono" w:hAnsi="Ubuntu Mono"/>
          <w:color w:val="660E7A"/>
          <w:sz w:val="18"/>
          <w:szCs w:val="18"/>
          <w:lang w:val="en-US"/>
        </w:rPr>
        <w:t>salonTrunkValue</w:t>
      </w:r>
      <w:r>
        <w:rPr>
          <w:rFonts w:ascii="Ubuntu Mono" w:hAnsi="Ubuntu Mono"/>
          <w:color w:val="000000"/>
          <w:sz w:val="18"/>
          <w:szCs w:val="18"/>
          <w:lang w:val="en-US"/>
        </w:rPr>
        <w:t xml:space="preserve">, </w:t>
      </w:r>
      <w:r>
        <w:rPr>
          <w:rFonts w:ascii="Ubuntu Mono" w:hAnsi="Ubuntu Mono"/>
          <w:b/>
          <w:color w:val="660E7A"/>
          <w:sz w:val="18"/>
          <w:szCs w:val="18"/>
          <w:lang w:val="en-US"/>
        </w:rPr>
        <w:t>clientRef</w:t>
      </w:r>
      <w:r>
        <w:rPr>
          <w:rFonts w:ascii="Ubuntu Mono" w:hAnsi="Ubuntu Mono"/>
          <w:color w:val="000000"/>
          <w:sz w:val="18"/>
          <w:szCs w:val="18"/>
          <w:lang w:val="en-US"/>
        </w:rPr>
        <w:t xml:space="preserve">.getKey(), // trunkValue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selectedDriverRef</w:t>
      </w:r>
      <w:r>
        <w:rPr>
          <w:rFonts w:ascii="Ubuntu Mono" w:hAnsi="Ubuntu Mono"/>
          <w:color w:val="000000"/>
          <w:sz w:val="18"/>
          <w:szCs w:val="18"/>
          <w:lang w:val="en-US"/>
        </w:rPr>
        <w:t>.getKey(), route.getRouteKey()); // salonTrunkValue – ilości miejsc,</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xml:space="preserve">// jednostek bagażu oraz bagażu podręcznego ze szczegółów Zgłoszenia na widoku, a dalej po kolei </w:t>
        <w:tab/>
        <w:t>// polecenia otrzymania klucza Klienta, Kierowcy oraz Trasy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request.setStatus(getString(R.string.</w:t>
      </w:r>
      <w:r>
        <w:rPr>
          <w:rFonts w:ascii="Ubuntu Mono" w:hAnsi="Ubuntu Mono"/>
          <w:b/>
          <w:i/>
          <w:color w:val="660E7A"/>
          <w:sz w:val="18"/>
          <w:szCs w:val="18"/>
          <w:lang w:val="en-US"/>
        </w:rPr>
        <w:t>raised</w:t>
      </w:r>
      <w:r>
        <w:rPr>
          <w:rFonts w:ascii="Ubuntu Mono" w:hAnsi="Ubuntu Mono"/>
          <w:color w:val="000000"/>
          <w:sz w:val="18"/>
          <w:szCs w:val="18"/>
          <w:lang w:val="en-US"/>
        </w:rPr>
        <w:t>)); // Ustawienie Zgłoszenia jako Otworzonego</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Usuń Punkty z mapy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w:t>
      </w:r>
      <w:del w:id="136" w:author="nieznany" w:date="2019-04-10T20:54:28Z">
        <w:r>
          <w:rPr/>
          <w:delText>do</w:delText>
        </w:r>
      </w:del>
      <w:r>
        <w:rPr/>
        <w:t xml:space="preserve"> Klient</w:t>
      </w:r>
      <w:ins w:id="137" w:author="nieznany" w:date="2019-04-10T20:54:30Z">
        <w:r>
          <w:rPr/>
          <w:t>a</w:t>
        </w:r>
      </w:ins>
      <w:r>
        <w:rPr/>
        <w:t xml:space="preserve">, Kierowcy i Trasy </w:t>
      </w:r>
      <w:ins w:id="138" w:author="nieznany" w:date="2019-04-10T20:54:40Z">
        <w:r>
          <w:rPr/>
          <w:t>oraz</w:t>
        </w:r>
      </w:ins>
      <w:del w:id="139" w:author="nieznany" w:date="2019-04-10T20:54:40Z">
        <w:r>
          <w:rPr/>
          <w:delText>i</w:delText>
        </w:r>
      </w:del>
      <w:r>
        <w:rPr/>
        <w:t xml:space="preserve"> aktualizuje się informacja w Realtime Database.</w:t>
      </w:r>
    </w:p>
    <w:p>
      <w:pPr>
        <w:pStyle w:val="Tytutrzeciegostopnia"/>
        <w:rPr/>
      </w:pPr>
      <w:bookmarkStart w:id="264" w:name="__RefHeading___Toc590_2369495726"/>
      <w:bookmarkEnd w:id="264"/>
      <w:r>
        <w:rPr/>
        <w:t>4.3.5 Anulowanie Zgłoszenia przez Klienta</w:t>
      </w:r>
    </w:p>
    <w:p>
      <w:pPr>
        <w:pStyle w:val="Tretekstu"/>
        <w:rPr/>
      </w:pPr>
      <w:r>
        <w:rPr/>
        <w:t>W przypadkach, ilustrowanych na rysunkach 4.28 oraz 4.33 Klient ma możliwość anulowania Zgłoszenia. Po naciśnięciu odpowiedniego przycisku przez Klienta, Zgłoszenia przechodzi w status „Anulowano przez Klienta” i zapisuje się w bazie danych. Kierowca w tym momencie jest powiadomiony o zmianie statusu Zgłoszenia</w:t>
      </w:r>
      <w:ins w:id="140" w:author="nieznany" w:date="2019-04-10T20:55:01Z">
        <w:r>
          <w:rPr/>
          <w:t>.</w:t>
        </w:r>
      </w:ins>
      <w:r>
        <w:rPr/>
        <w:t xml:space="preserve"> Po przejściu na Szczegóły tego Zgłoszenia jest widoczna zmiana statusu oraz brak możliwości anulowania tego Zgłoszenia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tretch>
                      <a:fillRect/>
                    </a:stretch>
                  </pic:blipFill>
                  <pic:spPr bwMode="auto">
                    <a:xfrm>
                      <a:off x="0" y="0"/>
                      <a:ext cx="1487170" cy="2302510"/>
                    </a:xfrm>
                    <a:prstGeom prst="rect">
                      <a:avLst/>
                    </a:prstGeom>
                  </pic:spPr>
                </pic:pic>
              </a:graphicData>
            </a:graphic>
          </wp:inline>
        </w:drawing>
      </w:r>
    </w:p>
    <w:p>
      <w:pPr>
        <w:pStyle w:val="Podpispodrysunkiem"/>
        <w:rPr/>
      </w:pPr>
      <w:bookmarkStart w:id="265" w:name="rys435"/>
      <w:r>
        <w:rPr/>
        <w:t>Rys. 4.35 Szczegóły Zgłoszenia Klienta po jego anulowaniu</w:t>
      </w:r>
      <w:bookmarkEnd w:id="265"/>
      <w:r>
        <w:rPr/>
        <w:t xml:space="preserve"> [41]</w:t>
      </w:r>
    </w:p>
    <w:p>
      <w:pPr>
        <w:pStyle w:val="Tretekstu"/>
        <w:rPr/>
      </w:pPr>
      <w:r>
        <w:rPr/>
      </w:r>
    </w:p>
    <w:p>
      <w:pPr>
        <w:pStyle w:val="Tretekstu"/>
        <w:rPr/>
      </w:pPr>
      <w:r>
        <w:rPr/>
      </w:r>
    </w:p>
    <w:p>
      <w:pPr>
        <w:pStyle w:val="Tyturozdziau"/>
        <w:rPr/>
      </w:pPr>
      <w:bookmarkStart w:id="266" w:name="__RefHeading___Toc904_241114830"/>
      <w:bookmarkEnd w:id="266"/>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tretch>
                      <a:fillRect/>
                    </a:stretch>
                  </pic:blipFill>
                  <pic:spPr bwMode="auto">
                    <a:xfrm>
                      <a:off x="0" y="0"/>
                      <a:ext cx="1487170" cy="2302510"/>
                    </a:xfrm>
                    <a:prstGeom prst="rect">
                      <a:avLst/>
                    </a:prstGeom>
                  </pic:spPr>
                </pic:pic>
              </a:graphicData>
            </a:graphic>
          </wp:inline>
        </w:drawing>
      </w:r>
    </w:p>
    <w:p>
      <w:pPr>
        <w:pStyle w:val="Podpispodrysunkiem"/>
        <w:rPr/>
      </w:pPr>
      <w:bookmarkStart w:id="267" w:name="rys51"/>
      <w:r>
        <w:rPr/>
        <w:t xml:space="preserve">Rys.5.1 Widok startowy aplikacji </w:t>
      </w:r>
      <w:bookmarkEnd w:id="267"/>
      <w:r>
        <w:rPr/>
        <w:t>[42]</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tretch>
                      <a:fillRect/>
                    </a:stretch>
                  </pic:blipFill>
                  <pic:spPr bwMode="auto">
                    <a:xfrm>
                      <a:off x="0" y="0"/>
                      <a:ext cx="1487170" cy="2302510"/>
                    </a:xfrm>
                    <a:prstGeom prst="rect">
                      <a:avLst/>
                    </a:prstGeom>
                  </pic:spPr>
                </pic:pic>
              </a:graphicData>
            </a:graphic>
          </wp:inline>
        </w:drawing>
      </w:r>
    </w:p>
    <w:p>
      <w:pPr>
        <w:pStyle w:val="Podpispodrysunkiem"/>
        <w:rPr/>
      </w:pPr>
      <w:bookmarkStart w:id="268" w:name="rys52"/>
      <w:r>
        <w:rPr/>
        <w:t>Rys.5.2 Testowanie przypadku rejestracji Kierowcy, użytkownik oraz dane osobowe</w:t>
      </w:r>
      <w:bookmarkEnd w:id="268"/>
      <w:r>
        <w:rPr/>
        <w:t>[43]</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w:t>
      </w:r>
      <w:ins w:id="141" w:author="nieznany" w:date="2019-04-10T20:56:00Z">
        <w:r>
          <w:rPr/>
          <w:t xml:space="preserve"> na bagaż</w:t>
        </w:r>
      </w:ins>
      <w:r>
        <w:rPr/>
        <w:t xml:space="preserve"> w</w:t>
      </w:r>
      <w:ins w:id="142" w:author="nieznany" w:date="2019-04-10T20:55:40Z">
        <w:r>
          <w:rPr/>
          <w:t xml:space="preserve">e </w:t>
        </w:r>
      </w:ins>
      <w:ins w:id="143" w:author="nieznany" w:date="2019-04-10T20:55:40Z">
        <w:r>
          <w:rPr/>
          <w:t>wnętrzu</w:t>
        </w:r>
      </w:ins>
      <w:ins w:id="144" w:author="nieznany" w:date="2019-04-10T20:55:40Z">
        <w:r>
          <w:rPr/>
          <w:t xml:space="preserve"> autobusu</w:t>
        </w:r>
      </w:ins>
      <w:del w:id="145" w:author="nieznany" w:date="2019-04-10T20:55:39Z">
        <w:r>
          <w:rPr/>
          <w:delText xml:space="preserve"> salonie</w:delText>
        </w:r>
      </w:del>
      <w:r>
        <w:rPr/>
        <w:t xml:space="preserve"> </w:t>
      </w:r>
      <w:del w:id="146" w:author="nieznany" w:date="2019-04-10T20:55:58Z">
        <w:r>
          <w:rPr/>
          <w:delText>na bagaż</w:delText>
        </w:r>
      </w:del>
      <w:r>
        <w:rPr/>
        <w:t xml:space="preserve">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tretch>
                      <a:fillRect/>
                    </a:stretch>
                  </pic:blipFill>
                  <pic:spPr bwMode="auto">
                    <a:xfrm>
                      <a:off x="0" y="0"/>
                      <a:ext cx="1487170" cy="2302510"/>
                    </a:xfrm>
                    <a:prstGeom prst="rect">
                      <a:avLst/>
                    </a:prstGeom>
                  </pic:spPr>
                </pic:pic>
              </a:graphicData>
            </a:graphic>
          </wp:inline>
        </w:drawing>
      </w:r>
    </w:p>
    <w:p>
      <w:pPr>
        <w:pStyle w:val="Podpispodrysunkiem"/>
        <w:rPr/>
      </w:pPr>
      <w:bookmarkStart w:id="269" w:name="rys53"/>
      <w:r>
        <w:rPr/>
        <w:t>Rys.5.3 Testowanie przypadku rejestracji Kierowcy, szczegóły autobusu</w:t>
      </w:r>
      <w:bookmarkEnd w:id="269"/>
      <w:r>
        <w:rPr/>
        <w:t xml:space="preserve"> [44]</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tretch>
                      <a:fillRect/>
                    </a:stretch>
                  </pic:blipFill>
                  <pic:spPr bwMode="auto">
                    <a:xfrm>
                      <a:off x="0" y="0"/>
                      <a:ext cx="1487170" cy="2302510"/>
                    </a:xfrm>
                    <a:prstGeom prst="rect">
                      <a:avLst/>
                    </a:prstGeom>
                  </pic:spPr>
                </pic:pic>
              </a:graphicData>
            </a:graphic>
          </wp:inline>
        </w:drawing>
      </w:r>
    </w:p>
    <w:p>
      <w:pPr>
        <w:pStyle w:val="Podpispodrysunkiem"/>
        <w:rPr/>
      </w:pPr>
      <w:bookmarkStart w:id="270" w:name="rys54"/>
      <w:r>
        <w:rPr/>
        <w:t>Rys.5.4 Główny widok Kierowcy</w:t>
      </w:r>
      <w:bookmarkEnd w:id="270"/>
      <w:r>
        <w:rPr/>
        <w:t xml:space="preserve"> [45]</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Kolejnym krokiem będzie dodanie nowej trasy dla Kierowcy. Zaloguj</w:t>
      </w:r>
      <w:del w:id="147" w:author="nieznany" w:date="2019-04-11T20:21:16Z">
        <w:r>
          <w:rPr/>
          <w:delText>e</w:delText>
        </w:r>
      </w:del>
      <w:r>
        <w:rPr/>
        <w:t>my się z widoku autoryzacji (rys.5.1), podaj</w:t>
      </w:r>
      <w:del w:id="148" w:author="nieznany" w:date="2019-04-11T20:21:23Z">
        <w:r>
          <w:rPr/>
          <w:delText>e</w:delText>
        </w:r>
      </w:del>
      <w:r>
        <w:rPr/>
        <w:t xml:space="preserve">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tretch>
                      <a:fillRect/>
                    </a:stretch>
                  </pic:blipFill>
                  <pic:spPr bwMode="auto">
                    <a:xfrm>
                      <a:off x="0" y="0"/>
                      <a:ext cx="1487170" cy="2302510"/>
                    </a:xfrm>
                    <a:prstGeom prst="rect">
                      <a:avLst/>
                    </a:prstGeom>
                  </pic:spPr>
                </pic:pic>
              </a:graphicData>
            </a:graphic>
          </wp:inline>
        </w:drawing>
      </w:r>
    </w:p>
    <w:p>
      <w:pPr>
        <w:pStyle w:val="Podpispodrysunkiem"/>
        <w:rPr/>
      </w:pPr>
      <w:bookmarkStart w:id="271" w:name="rys55"/>
      <w:r>
        <w:rPr/>
        <w:t>Rys.5.5 Testowanie przypadku rejestracji Klienta</w:t>
      </w:r>
      <w:bookmarkEnd w:id="271"/>
      <w:r>
        <w:rPr/>
        <w:t>[46]</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tretch>
                      <a:fillRect/>
                    </a:stretch>
                  </pic:blipFill>
                  <pic:spPr bwMode="auto">
                    <a:xfrm>
                      <a:off x="0" y="0"/>
                      <a:ext cx="1487170" cy="2302510"/>
                    </a:xfrm>
                    <a:prstGeom prst="rect">
                      <a:avLst/>
                    </a:prstGeom>
                  </pic:spPr>
                </pic:pic>
              </a:graphicData>
            </a:graphic>
          </wp:inline>
        </w:drawing>
      </w:r>
    </w:p>
    <w:p>
      <w:pPr>
        <w:pStyle w:val="Podpispodrysunkiem"/>
        <w:rPr/>
      </w:pPr>
      <w:bookmarkStart w:id="272" w:name="rys56"/>
      <w:r>
        <w:rPr/>
        <w:t>Rys.5.6 Główny widok Klienta</w:t>
      </w:r>
      <w:bookmarkEnd w:id="272"/>
      <w:r>
        <w:rPr/>
        <w:t xml:space="preserve"> [47]</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zdefiniowane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tretch>
                      <a:fillRect/>
                    </a:stretch>
                  </pic:blipFill>
                  <pic:spPr bwMode="auto">
                    <a:xfrm>
                      <a:off x="0" y="0"/>
                      <a:ext cx="1487170" cy="2302510"/>
                    </a:xfrm>
                    <a:prstGeom prst="rect">
                      <a:avLst/>
                    </a:prstGeom>
                  </pic:spPr>
                </pic:pic>
              </a:graphicData>
            </a:graphic>
          </wp:inline>
        </w:drawing>
      </w:r>
    </w:p>
    <w:p>
      <w:pPr>
        <w:pStyle w:val="Podpispodrysunkiem"/>
        <w:rPr/>
      </w:pPr>
      <w:bookmarkStart w:id="273" w:name="rys57"/>
      <w:r>
        <w:rPr/>
        <w:t>Rys.5.7 Testowanie dodania Trasy przez Kierowcę</w:t>
      </w:r>
      <w:bookmarkEnd w:id="273"/>
      <w:r>
        <w:rPr/>
        <w:t xml:space="preserve"> [48]</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tretch>
                      <a:fillRect/>
                    </a:stretch>
                  </pic:blipFill>
                  <pic:spPr bwMode="auto">
                    <a:xfrm>
                      <a:off x="0" y="0"/>
                      <a:ext cx="1487170" cy="2302510"/>
                    </a:xfrm>
                    <a:prstGeom prst="rect">
                      <a:avLst/>
                    </a:prstGeom>
                  </pic:spPr>
                </pic:pic>
              </a:graphicData>
            </a:graphic>
          </wp:inline>
        </w:drawing>
      </w:r>
    </w:p>
    <w:p>
      <w:pPr>
        <w:pStyle w:val="Podpispodrysunkiem"/>
        <w:rPr/>
      </w:pPr>
      <w:bookmarkStart w:id="274" w:name="rys58"/>
      <w:r>
        <w:rPr/>
        <w:t>Rys.5.8 Widok Kierowcy po dodaniu nowej Trasy</w:t>
      </w:r>
      <w:bookmarkEnd w:id="274"/>
      <w:r>
        <w:rPr/>
        <w:t xml:space="preserve"> [49]</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tretch>
                      <a:fillRect/>
                    </a:stretch>
                  </pic:blipFill>
                  <pic:spPr bwMode="auto">
                    <a:xfrm>
                      <a:off x="0" y="0"/>
                      <a:ext cx="1487170" cy="2302510"/>
                    </a:xfrm>
                    <a:prstGeom prst="rect">
                      <a:avLst/>
                    </a:prstGeom>
                  </pic:spPr>
                </pic:pic>
              </a:graphicData>
            </a:graphic>
          </wp:inline>
        </w:drawing>
      </w:r>
    </w:p>
    <w:p>
      <w:pPr>
        <w:pStyle w:val="Podpispodrysunkiem"/>
        <w:rPr/>
      </w:pPr>
      <w:bookmarkStart w:id="275" w:name="rys59"/>
      <w:r>
        <w:rPr/>
        <w:t>Rys.5.9 Widok Kierowcy po dodaniu nowej Trasy</w:t>
      </w:r>
      <w:bookmarkEnd w:id="275"/>
      <w:r>
        <w:rPr/>
        <w:t xml:space="preserve"> [50]</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tretch>
                      <a:fillRect/>
                    </a:stretch>
                  </pic:blipFill>
                  <pic:spPr bwMode="auto">
                    <a:xfrm>
                      <a:off x="0" y="0"/>
                      <a:ext cx="1487170" cy="2302510"/>
                    </a:xfrm>
                    <a:prstGeom prst="rect">
                      <a:avLst/>
                    </a:prstGeom>
                  </pic:spPr>
                </pic:pic>
              </a:graphicData>
            </a:graphic>
          </wp:inline>
        </w:drawing>
      </w:r>
    </w:p>
    <w:p>
      <w:pPr>
        <w:pStyle w:val="Podpispodrysunkiem"/>
        <w:rPr/>
      </w:pPr>
      <w:bookmarkStart w:id="276" w:name="rys510"/>
      <w:r>
        <w:rPr/>
        <w:t>Rys.5.10 Widok Klienta po dodaniu przez wybranego Kierowcę nowej Trasy</w:t>
      </w:r>
      <w:bookmarkEnd w:id="276"/>
      <w:r>
        <w:rPr/>
        <w:t xml:space="preserve"> [51]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tretch>
                      <a:fillRect/>
                    </a:stretch>
                  </pic:blipFill>
                  <pic:spPr bwMode="auto">
                    <a:xfrm>
                      <a:off x="0" y="0"/>
                      <a:ext cx="1487170" cy="2302510"/>
                    </a:xfrm>
                    <a:prstGeom prst="rect">
                      <a:avLst/>
                    </a:prstGeom>
                  </pic:spPr>
                </pic:pic>
              </a:graphicData>
            </a:graphic>
          </wp:inline>
        </w:drawing>
      </w:r>
    </w:p>
    <w:p>
      <w:pPr>
        <w:pStyle w:val="Podpispodrysunkiem"/>
        <w:rPr/>
      </w:pPr>
      <w:bookmarkStart w:id="277" w:name="rys511"/>
      <w:r>
        <w:rPr/>
        <w:t>Rys.5.11 Widok Klienta, wysłanie zgłoszenia, etap definicji Punktu początkowego oraz końcowego</w:t>
      </w:r>
      <w:bookmarkEnd w:id="277"/>
      <w:r>
        <w:rPr/>
        <w:t xml:space="preserve"> [52]</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tretch>
                      <a:fillRect/>
                    </a:stretch>
                  </pic:blipFill>
                  <pic:spPr bwMode="auto">
                    <a:xfrm>
                      <a:off x="0" y="0"/>
                      <a:ext cx="1487170" cy="2302510"/>
                    </a:xfrm>
                    <a:prstGeom prst="rect">
                      <a:avLst/>
                    </a:prstGeom>
                  </pic:spPr>
                </pic:pic>
              </a:graphicData>
            </a:graphic>
          </wp:inline>
        </w:drawing>
      </w:r>
    </w:p>
    <w:p>
      <w:pPr>
        <w:pStyle w:val="Podpispodrysunkiem"/>
        <w:rPr/>
      </w:pPr>
      <w:bookmarkStart w:id="278" w:name="rys512"/>
      <w:r>
        <w:rPr/>
        <w:t>Rys.5.12 Widok Klienta, wysłanie zgłoszenia, określenie szczegółów przejazdu</w:t>
      </w:r>
      <w:bookmarkEnd w:id="278"/>
      <w:r>
        <w:rPr/>
        <w:t xml:space="preserve">  [53]</w:t>
      </w:r>
    </w:p>
    <w:p>
      <w:pPr>
        <w:pStyle w:val="Tretekstu"/>
        <w:rPr/>
      </w:pPr>
      <w:r>
        <w:rPr/>
        <w:t>Po wysłaniu Zgłoszenia do Kierowcy (przycisk „Submit”), ostatni dostaję komunikat,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tretch>
                      <a:fillRect/>
                    </a:stretch>
                  </pic:blipFill>
                  <pic:spPr bwMode="auto">
                    <a:xfrm>
                      <a:off x="0" y="0"/>
                      <a:ext cx="1487170" cy="2302510"/>
                    </a:xfrm>
                    <a:prstGeom prst="rect">
                      <a:avLst/>
                    </a:prstGeom>
                  </pic:spPr>
                </pic:pic>
              </a:graphicData>
            </a:graphic>
          </wp:inline>
        </w:drawing>
      </w:r>
    </w:p>
    <w:p>
      <w:pPr>
        <w:pStyle w:val="Podpispodrysunkiem"/>
        <w:rPr/>
      </w:pPr>
      <w:bookmarkStart w:id="279" w:name="rys513"/>
      <w:r>
        <w:rPr/>
        <w:t>Rys.5.13 Komunikacja na Widoku Kierowcy przy wysłaniu Zgłoszenia przez Klienta</w:t>
      </w:r>
      <w:bookmarkEnd w:id="279"/>
      <w:r>
        <w:rPr/>
        <w:t xml:space="preserve">  [54]</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tretch>
                      <a:fillRect/>
                    </a:stretch>
                  </pic:blipFill>
                  <pic:spPr bwMode="auto">
                    <a:xfrm>
                      <a:off x="0" y="0"/>
                      <a:ext cx="1487170" cy="2302510"/>
                    </a:xfrm>
                    <a:prstGeom prst="rect">
                      <a:avLst/>
                    </a:prstGeom>
                  </pic:spPr>
                </pic:pic>
              </a:graphicData>
            </a:graphic>
          </wp:inline>
        </w:drawing>
      </w:r>
    </w:p>
    <w:p>
      <w:pPr>
        <w:pStyle w:val="Podpispodrysunkiem"/>
        <w:rPr/>
      </w:pPr>
      <w:bookmarkStart w:id="280" w:name="rys514"/>
      <w:r>
        <w:rPr/>
        <w:t xml:space="preserve">Rys.5.14 Lista Zgłoszeń od Klienta  </w:t>
      </w:r>
      <w:bookmarkEnd w:id="280"/>
      <w:r>
        <w:rPr/>
        <w:t>[55]</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tretch>
                      <a:fillRect/>
                    </a:stretch>
                  </pic:blipFill>
                  <pic:spPr bwMode="auto">
                    <a:xfrm>
                      <a:off x="0" y="0"/>
                      <a:ext cx="1487170" cy="2302510"/>
                    </a:xfrm>
                    <a:prstGeom prst="rect">
                      <a:avLst/>
                    </a:prstGeom>
                  </pic:spPr>
                </pic:pic>
              </a:graphicData>
            </a:graphic>
          </wp:inline>
        </w:drawing>
      </w:r>
    </w:p>
    <w:p>
      <w:pPr>
        <w:pStyle w:val="Podpispodrysunkiem"/>
        <w:rPr/>
      </w:pPr>
      <w:bookmarkStart w:id="281" w:name="rys515"/>
      <w:r>
        <w:rPr/>
        <w:t xml:space="preserve">Rys.5.15 Szczegóły Zgłoszenia od Klienta, zgłoszenie w otwartym statusie </w:t>
      </w:r>
      <w:bookmarkEnd w:id="281"/>
      <w:r>
        <w:rPr/>
        <w:t xml:space="preserve"> [56]</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tretch>
                      <a:fillRect/>
                    </a:stretch>
                  </pic:blipFill>
                  <pic:spPr bwMode="auto">
                    <a:xfrm>
                      <a:off x="0" y="0"/>
                      <a:ext cx="1487170" cy="2302510"/>
                    </a:xfrm>
                    <a:prstGeom prst="rect">
                      <a:avLst/>
                    </a:prstGeom>
                  </pic:spPr>
                </pic:pic>
              </a:graphicData>
            </a:graphic>
          </wp:inline>
        </w:drawing>
      </w:r>
    </w:p>
    <w:p>
      <w:pPr>
        <w:pStyle w:val="Podpispodrysunkiem"/>
        <w:rPr/>
      </w:pPr>
      <w:bookmarkStart w:id="282" w:name="rys516"/>
      <w:r>
        <w:rPr/>
        <w:t>Rys.5.16 Szczegóły Zgłoszenia od Klienta w modułu Kierowcy, zgłoszenie w otwartym statusie</w:t>
      </w:r>
      <w:bookmarkEnd w:id="282"/>
      <w:r>
        <w:rPr/>
        <w:t xml:space="preserve">  [58]</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tretch>
                      <a:fillRect/>
                    </a:stretch>
                  </pic:blipFill>
                  <pic:spPr bwMode="auto">
                    <a:xfrm>
                      <a:off x="0" y="0"/>
                      <a:ext cx="1487170" cy="2302510"/>
                    </a:xfrm>
                    <a:prstGeom prst="rect">
                      <a:avLst/>
                    </a:prstGeom>
                  </pic:spPr>
                </pic:pic>
              </a:graphicData>
            </a:graphic>
          </wp:inline>
        </w:drawing>
      </w:r>
    </w:p>
    <w:p>
      <w:pPr>
        <w:pStyle w:val="Podpispodrysunkiem"/>
        <w:rPr/>
      </w:pPr>
      <w:bookmarkStart w:id="283" w:name="rys517"/>
      <w:r>
        <w:rPr/>
        <w:t xml:space="preserve">Rys.5.17 </w:t>
      </w:r>
      <w:ins w:id="149" w:author="nieznany" w:date="2019-04-07T19:58:51Z">
        <w:r>
          <w:rPr/>
          <w:t>Komunikat</w:t>
        </w:r>
      </w:ins>
      <w:del w:id="150" w:author="nieznany" w:date="2019-04-07T19:58:51Z">
        <w:r>
          <w:rPr/>
          <w:delText>Notyfikacja</w:delText>
        </w:r>
      </w:del>
      <w:r>
        <w:rPr/>
        <w:t xml:space="preserve"> na widoku Klienta przy akceptacji przez Kierowcę złożonego Zgłoszenia</w:t>
      </w:r>
      <w:bookmarkEnd w:id="283"/>
      <w:r>
        <w:rPr/>
        <w:t xml:space="preserve">   [59]</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tretch>
                      <a:fillRect/>
                    </a:stretch>
                  </pic:blipFill>
                  <pic:spPr bwMode="auto">
                    <a:xfrm>
                      <a:off x="0" y="0"/>
                      <a:ext cx="1487170" cy="2302510"/>
                    </a:xfrm>
                    <a:prstGeom prst="rect">
                      <a:avLst/>
                    </a:prstGeom>
                  </pic:spPr>
                </pic:pic>
              </a:graphicData>
            </a:graphic>
          </wp:inline>
        </w:drawing>
      </w:r>
    </w:p>
    <w:p>
      <w:pPr>
        <w:pStyle w:val="Tretekstu"/>
        <w:rPr/>
      </w:pPr>
      <w:bookmarkStart w:id="284" w:name="rys518"/>
      <w:r>
        <w:rPr/>
        <w:t>Rys.5.18 Widok szczegółów Zgłoszenia  przy jego akceptacji  przez Kierowcę</w:t>
      </w:r>
      <w:bookmarkEnd w:id="284"/>
      <w:r>
        <w:rPr/>
        <w:t>[60]</w:t>
      </w:r>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tretch>
                      <a:fillRect/>
                    </a:stretch>
                  </pic:blipFill>
                  <pic:spPr bwMode="auto">
                    <a:xfrm>
                      <a:off x="0" y="0"/>
                      <a:ext cx="1487170" cy="2302510"/>
                    </a:xfrm>
                    <a:prstGeom prst="rect">
                      <a:avLst/>
                    </a:prstGeom>
                  </pic:spPr>
                </pic:pic>
              </a:graphicData>
            </a:graphic>
          </wp:inline>
        </w:drawing>
      </w:r>
    </w:p>
    <w:p>
      <w:pPr>
        <w:pStyle w:val="Normal"/>
        <w:jc w:val="center"/>
        <w:rPr/>
      </w:pPr>
      <w:bookmarkStart w:id="285" w:name="rys519"/>
      <w:r>
        <w:rPr/>
        <w:t xml:space="preserve">Rys.5.19 Logowanie nowego Klienta  </w:t>
      </w:r>
      <w:bookmarkEnd w:id="285"/>
      <w:r>
        <w:rPr/>
        <w:t>[61]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tretch>
                      <a:fillRect/>
                    </a:stretch>
                  </pic:blipFill>
                  <pic:spPr bwMode="auto">
                    <a:xfrm>
                      <a:off x="0" y="0"/>
                      <a:ext cx="1487170" cy="2302510"/>
                    </a:xfrm>
                    <a:prstGeom prst="rect">
                      <a:avLst/>
                    </a:prstGeom>
                  </pic:spPr>
                </pic:pic>
              </a:graphicData>
            </a:graphic>
          </wp:inline>
        </w:drawing>
      </w:r>
    </w:p>
    <w:p>
      <w:pPr>
        <w:pStyle w:val="Normal"/>
        <w:jc w:val="center"/>
        <w:rPr/>
      </w:pPr>
      <w:bookmarkStart w:id="286" w:name="rys520"/>
      <w:r>
        <w:rPr/>
        <w:t xml:space="preserve">Rys.5.20 Definicja punktów Zgłoszenia przez innego Klienta  </w:t>
      </w:r>
      <w:bookmarkEnd w:id="286"/>
      <w:r>
        <w:rPr/>
        <w:t>[62]</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tretch>
                      <a:fillRect/>
                    </a:stretch>
                  </pic:blipFill>
                  <pic:spPr bwMode="auto">
                    <a:xfrm>
                      <a:off x="0" y="0"/>
                      <a:ext cx="1487170" cy="2302510"/>
                    </a:xfrm>
                    <a:prstGeom prst="rect">
                      <a:avLst/>
                    </a:prstGeom>
                  </pic:spPr>
                </pic:pic>
              </a:graphicData>
            </a:graphic>
          </wp:inline>
        </w:drawing>
      </w:r>
    </w:p>
    <w:p>
      <w:pPr>
        <w:pStyle w:val="Podpispodrysunkiem"/>
        <w:rPr/>
      </w:pPr>
      <w:bookmarkStart w:id="287" w:name="rys521"/>
      <w:r>
        <w:rPr/>
        <w:t xml:space="preserve">Rys.5.21 Definicja szczegółów przejazdu Zgłoszenia przez innego Klienta  </w:t>
      </w:r>
      <w:bookmarkEnd w:id="287"/>
      <w:r>
        <w:rPr/>
        <w:t>[63]</w:t>
      </w:r>
    </w:p>
    <w:p>
      <w:pPr>
        <w:pStyle w:val="Tretekstu"/>
        <w:rPr/>
      </w:pPr>
      <w:r>
        <w:rPr/>
        <w:t xml:space="preserve">Po wycofaniu danego Zgłoszenia przez Kierowcę, tak samo można zauważyć </w:t>
      </w:r>
      <w:ins w:id="151" w:author="nieznany" w:date="2019-04-11T20:23:39Z">
        <w:r>
          <w:rPr/>
          <w:t>komunikat</w:t>
        </w:r>
      </w:ins>
      <w:del w:id="152" w:author="nieznany" w:date="2019-04-11T20:23:38Z">
        <w:r>
          <w:rPr/>
          <w:delText>notyfikację</w:delText>
        </w:r>
      </w:del>
      <w:r>
        <w:rPr/>
        <w:t xml:space="preserve">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tretch>
                      <a:fillRect/>
                    </a:stretch>
                  </pic:blipFill>
                  <pic:spPr bwMode="auto">
                    <a:xfrm>
                      <a:off x="0" y="0"/>
                      <a:ext cx="1487170" cy="2302510"/>
                    </a:xfrm>
                    <a:prstGeom prst="rect">
                      <a:avLst/>
                    </a:prstGeom>
                  </pic:spPr>
                </pic:pic>
              </a:graphicData>
            </a:graphic>
          </wp:inline>
        </w:drawing>
      </w:r>
    </w:p>
    <w:p>
      <w:pPr>
        <w:pStyle w:val="Normal"/>
        <w:jc w:val="center"/>
        <w:rPr/>
      </w:pPr>
      <w:bookmarkStart w:id="288" w:name="rys522"/>
      <w:r>
        <w:rPr/>
        <w:t xml:space="preserve">Rys.5.22 </w:t>
      </w:r>
      <w:ins w:id="153" w:author="nieznany" w:date="2019-04-07T19:59:57Z">
        <w:r>
          <w:rPr/>
          <w:t>Komunik</w:t>
        </w:r>
      </w:ins>
      <w:ins w:id="154" w:author="nieznany" w:date="2019-04-07T20:00:00Z">
        <w:r>
          <w:rPr/>
          <w:t>at</w:t>
        </w:r>
      </w:ins>
      <w:del w:id="155" w:author="nieznany" w:date="2019-04-07T19:59:25Z">
        <w:r>
          <w:rPr/>
          <w:delText>Notyfikacja</w:delText>
        </w:r>
      </w:del>
      <w:r>
        <w:rPr/>
        <w:t xml:space="preserve"> na ekranie innego Klienta przy wycofaniu Zgłoszenia przez Kierowcę</w:t>
      </w:r>
      <w:bookmarkEnd w:id="288"/>
      <w:r>
        <w:rPr/>
        <w:t xml:space="preserve">  [64]</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tretch>
                      <a:fillRect/>
                    </a:stretch>
                  </pic:blipFill>
                  <pic:spPr bwMode="auto">
                    <a:xfrm>
                      <a:off x="0" y="0"/>
                      <a:ext cx="1487170" cy="2302510"/>
                    </a:xfrm>
                    <a:prstGeom prst="rect">
                      <a:avLst/>
                    </a:prstGeom>
                  </pic:spPr>
                </pic:pic>
              </a:graphicData>
            </a:graphic>
          </wp:inline>
        </w:drawing>
      </w:r>
    </w:p>
    <w:p>
      <w:pPr>
        <w:pStyle w:val="Podpispodrysunkiem"/>
        <w:rPr/>
      </w:pPr>
      <w:bookmarkStart w:id="289" w:name="rys523"/>
      <w:r>
        <w:rPr/>
        <w:t>Rys.5.23 Szczegóły Zgłoszenia przy jego wycofaniu  przez Kierowcę</w:t>
      </w:r>
      <w:bookmarkEnd w:id="289"/>
      <w:r>
        <w:rPr/>
        <w:t xml:space="preserve"> [65]</w:t>
      </w:r>
    </w:p>
    <w:p>
      <w:pPr>
        <w:pStyle w:val="Tretekstu"/>
        <w:rPr/>
      </w:pPr>
      <w:r>
        <w:rPr/>
        <w:t>Dla testowania możliwości anulowania Zgłoszenia przez Klienta, zalogujemy się jako trzeci Klient (rys.5.24), powtórzymy kroki z definicją punktów dla Zgłoszenia (rys.5.25) oraz jego wysłania wraz ze szczegółami przejazdu (rys.5.26). Po wejści</w:t>
      </w:r>
      <w:ins w:id="156" w:author="nieznany" w:date="2019-04-11T20:24:09Z">
        <w:r>
          <w:rPr/>
          <w:t>u</w:t>
        </w:r>
      </w:ins>
      <w:del w:id="157" w:author="nieznany" w:date="2019-04-11T20:24:08Z">
        <w:r>
          <w:rPr/>
          <w:delText>e</w:delText>
        </w:r>
      </w:del>
      <w:r>
        <w:rPr/>
        <w:t xml:space="preserve">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ins w:id="158" w:author="nieznany" w:date="2019-04-11T20:25:42Z">
        <w:r>
          <w:rPr/>
          <w:t xml:space="preserve">Przejrzymy się </w:t>
        </w:r>
      </w:ins>
      <w:del w:id="159" w:author="nieznany" w:date="2019-04-11T20:25:42Z">
        <w:r>
          <w:rPr/>
          <w:delText>Zasymulujemy</w:delText>
        </w:r>
      </w:del>
      <w:r>
        <w:rPr/>
        <w:t xml:space="preserve"> przypad</w:t>
      </w:r>
      <w:ins w:id="160" w:author="nieznany" w:date="2019-04-11T20:25:57Z">
        <w:r>
          <w:rPr/>
          <w:t>ku</w:t>
        </w:r>
      </w:ins>
      <w:del w:id="161" w:author="nieznany" w:date="2019-04-11T20:25:57Z">
        <w:r>
          <w:rPr/>
          <w:delText>ek</w:delText>
        </w:r>
      </w:del>
      <w:r>
        <w:rPr/>
        <w:t xml:space="preserve"> podróży oraz realizacj</w:t>
      </w:r>
      <w:ins w:id="162" w:author="nieznany" w:date="2019-04-11T20:26:01Z">
        <w:r>
          <w:rPr/>
          <w:t>i</w:t>
        </w:r>
      </w:ins>
      <w:del w:id="163" w:author="nieznany" w:date="2019-04-11T20:26:00Z">
        <w:r>
          <w:rPr/>
          <w:delText>ę</w:delText>
        </w:r>
      </w:del>
      <w:r>
        <w:rPr/>
        <w:t xml:space="preserve"> obsługi Zgłoszeń przy przejeździe (zwalnianie miejsc oraz bagażu przy osiągnięciu Punktu docelowego danego Zgłoszenia). W dany moment nasz Kierowca ma jed</w:t>
      </w:r>
      <w:ins w:id="164" w:author="nieznany" w:date="2019-04-11T20:26:11Z">
        <w:r>
          <w:rPr/>
          <w:t>no</w:t>
        </w:r>
      </w:ins>
      <w:del w:id="165" w:author="nieznany" w:date="2019-04-11T20:26:11Z">
        <w:r>
          <w:rPr/>
          <w:delText>en</w:delText>
        </w:r>
      </w:del>
      <w:r>
        <w:rPr/>
        <w:t xml:space="preserve">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Tretekstu"/>
        <w:rPr/>
      </w:pPr>
      <w:del w:id="166" w:author="nieznany" w:date="2019-04-11T20:26:35Z">
        <w:r>
          <w:rPr/>
        </w:r>
      </w:del>
    </w:p>
    <w:p>
      <w:pPr>
        <w:pStyle w:val="Tretekstu"/>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tretch>
                      <a:fillRect/>
                    </a:stretch>
                  </pic:blipFill>
                  <pic:spPr bwMode="auto">
                    <a:xfrm>
                      <a:off x="0" y="0"/>
                      <a:ext cx="1487170" cy="2302510"/>
                    </a:xfrm>
                    <a:prstGeom prst="rect">
                      <a:avLst/>
                    </a:prstGeom>
                  </pic:spPr>
                </pic:pic>
              </a:graphicData>
            </a:graphic>
          </wp:inline>
        </w:drawing>
      </w:r>
    </w:p>
    <w:p>
      <w:pPr>
        <w:pStyle w:val="Podpispodrysunkiem"/>
        <w:rPr/>
      </w:pPr>
      <w:bookmarkStart w:id="290" w:name="rys524"/>
      <w:r>
        <w:rPr/>
        <w:t xml:space="preserve">Rys.5.24 Logowanie trzeciego Klienta </w:t>
      </w:r>
      <w:bookmarkEnd w:id="290"/>
      <w:r>
        <w:rPr/>
        <w:t xml:space="preserve"> [66]</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tretch>
                      <a:fillRect/>
                    </a:stretch>
                  </pic:blipFill>
                  <pic:spPr bwMode="auto">
                    <a:xfrm>
                      <a:off x="0" y="0"/>
                      <a:ext cx="1487170" cy="2302510"/>
                    </a:xfrm>
                    <a:prstGeom prst="rect">
                      <a:avLst/>
                    </a:prstGeom>
                  </pic:spPr>
                </pic:pic>
              </a:graphicData>
            </a:graphic>
          </wp:inline>
        </w:drawing>
      </w:r>
    </w:p>
    <w:p>
      <w:pPr>
        <w:pStyle w:val="Podpispodrysunkiem"/>
        <w:rPr/>
      </w:pPr>
      <w:bookmarkStart w:id="291" w:name="rys525"/>
      <w:r>
        <w:rPr/>
        <w:t xml:space="preserve">Rys.5.25 Określenie punktów Zgłoszenia przez trzeciego Klienta </w:t>
      </w:r>
      <w:bookmarkEnd w:id="291"/>
      <w:r>
        <w:rPr/>
        <w:t>[67]</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tretch>
                      <a:fillRect/>
                    </a:stretch>
                  </pic:blipFill>
                  <pic:spPr bwMode="auto">
                    <a:xfrm>
                      <a:off x="0" y="0"/>
                      <a:ext cx="1487170" cy="2302510"/>
                    </a:xfrm>
                    <a:prstGeom prst="rect">
                      <a:avLst/>
                    </a:prstGeom>
                  </pic:spPr>
                </pic:pic>
              </a:graphicData>
            </a:graphic>
          </wp:inline>
        </w:drawing>
      </w:r>
    </w:p>
    <w:p>
      <w:pPr>
        <w:pStyle w:val="Podpispodrysunkiem"/>
        <w:rPr/>
      </w:pPr>
      <w:bookmarkStart w:id="292" w:name="rys526"/>
      <w:r>
        <w:rPr/>
        <w:t xml:space="preserve">Rys.5.26 Specyfikacja szczegółów przejazdu dla Zgłoszenia przez trzeciego Klienta </w:t>
      </w:r>
      <w:bookmarkEnd w:id="292"/>
      <w:r>
        <w:rPr/>
        <w:t>[68]</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tretch>
                      <a:fillRect/>
                    </a:stretch>
                  </pic:blipFill>
                  <pic:spPr bwMode="auto">
                    <a:xfrm>
                      <a:off x="0" y="0"/>
                      <a:ext cx="1487170" cy="2302510"/>
                    </a:xfrm>
                    <a:prstGeom prst="rect">
                      <a:avLst/>
                    </a:prstGeom>
                  </pic:spPr>
                </pic:pic>
              </a:graphicData>
            </a:graphic>
          </wp:inline>
        </w:drawing>
      </w:r>
    </w:p>
    <w:p>
      <w:pPr>
        <w:pStyle w:val="Podpispodrysunkiem"/>
        <w:rPr/>
      </w:pPr>
      <w:bookmarkStart w:id="293" w:name="rys527"/>
      <w:r>
        <w:rPr/>
        <w:t>Rys.5.27 Szczegóły Zgłoszenia po jego anulowaniu przez Klienta</w:t>
      </w:r>
      <w:bookmarkEnd w:id="293"/>
      <w:r>
        <w:rPr/>
        <w:t xml:space="preserve"> [69]</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tretch>
                      <a:fillRect/>
                    </a:stretch>
                  </pic:blipFill>
                  <pic:spPr bwMode="auto">
                    <a:xfrm>
                      <a:off x="0" y="0"/>
                      <a:ext cx="1487170" cy="2302510"/>
                    </a:xfrm>
                    <a:prstGeom prst="rect">
                      <a:avLst/>
                    </a:prstGeom>
                  </pic:spPr>
                </pic:pic>
              </a:graphicData>
            </a:graphic>
          </wp:inline>
        </w:drawing>
      </w:r>
    </w:p>
    <w:p>
      <w:pPr>
        <w:pStyle w:val="Podpispodrysunkiem"/>
        <w:rPr/>
      </w:pPr>
      <w:bookmarkStart w:id="294" w:name="rys528"/>
      <w:r>
        <w:rPr/>
        <w:t xml:space="preserve">Rys.5.28 </w:t>
      </w:r>
      <w:ins w:id="168" w:author="nieznany" w:date="2019-04-07T19:59:37Z">
        <w:r>
          <w:rPr/>
          <w:t>Komunikat</w:t>
        </w:r>
      </w:ins>
      <w:del w:id="169" w:author="nieznany" w:date="2019-04-07T19:59:36Z">
        <w:r>
          <w:rPr/>
          <w:delText>Notyfikacja</w:delText>
        </w:r>
      </w:del>
      <w:r>
        <w:rPr/>
        <w:t xml:space="preserve"> na ekranie Kierowcy przy anulowaniu Zgłoszenia przez Klienta</w:t>
      </w:r>
      <w:bookmarkEnd w:id="294"/>
      <w:r>
        <w:rPr/>
        <w:t xml:space="preserve"> [70]</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tretch>
                      <a:fillRect/>
                    </a:stretch>
                  </pic:blipFill>
                  <pic:spPr bwMode="auto">
                    <a:xfrm>
                      <a:off x="0" y="0"/>
                      <a:ext cx="1487170" cy="2302510"/>
                    </a:xfrm>
                    <a:prstGeom prst="rect">
                      <a:avLst/>
                    </a:prstGeom>
                  </pic:spPr>
                </pic:pic>
              </a:graphicData>
            </a:graphic>
          </wp:inline>
        </w:drawing>
      </w:r>
    </w:p>
    <w:p>
      <w:pPr>
        <w:pStyle w:val="Podpispodrysunkiem"/>
        <w:rPr/>
      </w:pPr>
      <w:bookmarkStart w:id="295" w:name="rys529"/>
      <w:r>
        <w:rPr/>
        <w:t xml:space="preserve">Rys.5.29 Rozpoczęcie przejazdu przez Kierowcę </w:t>
      </w:r>
      <w:bookmarkEnd w:id="295"/>
      <w:r>
        <w:rPr/>
        <w:t>[71]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tretch>
                      <a:fillRect/>
                    </a:stretch>
                  </pic:blipFill>
                  <pic:spPr bwMode="auto">
                    <a:xfrm>
                      <a:off x="0" y="0"/>
                      <a:ext cx="1487170" cy="2302510"/>
                    </a:xfrm>
                    <a:prstGeom prst="rect">
                      <a:avLst/>
                    </a:prstGeom>
                  </pic:spPr>
                </pic:pic>
              </a:graphicData>
            </a:graphic>
          </wp:inline>
        </w:drawing>
      </w:r>
    </w:p>
    <w:p>
      <w:pPr>
        <w:pStyle w:val="Podpispodrysunkiem"/>
        <w:rPr/>
      </w:pPr>
      <w:bookmarkStart w:id="296" w:name="rys530"/>
      <w:r>
        <w:rPr/>
        <w:t>Rys.5.30 Powiadomienie na ekranie Klienta, kiedy Kierowca osiąga Punkt startowy Zgłoszenia</w:t>
      </w:r>
      <w:bookmarkEnd w:id="296"/>
      <w:r>
        <w:rPr/>
        <w:t xml:space="preserve"> [72]</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tretch>
                      <a:fillRect/>
                    </a:stretch>
                  </pic:blipFill>
                  <pic:spPr bwMode="auto">
                    <a:xfrm>
                      <a:off x="0" y="0"/>
                      <a:ext cx="1487170" cy="2302510"/>
                    </a:xfrm>
                    <a:prstGeom prst="rect">
                      <a:avLst/>
                    </a:prstGeom>
                  </pic:spPr>
                </pic:pic>
              </a:graphicData>
            </a:graphic>
          </wp:inline>
        </w:drawing>
      </w:r>
    </w:p>
    <w:p>
      <w:pPr>
        <w:pStyle w:val="Podpispodrysunkiem"/>
        <w:rPr/>
      </w:pPr>
      <w:bookmarkStart w:id="297" w:name="rys531"/>
      <w:r>
        <w:rPr/>
        <w:t>Rys.5.31 Powiadomienie na ekranie Kierowcy przy osiągnięciu Punktu startowego Zgłoszenia</w:t>
      </w:r>
      <w:bookmarkEnd w:id="297"/>
      <w:r>
        <w:rPr/>
        <w:t xml:space="preserve"> [73]</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tretch>
                      <a:fillRect/>
                    </a:stretch>
                  </pic:blipFill>
                  <pic:spPr bwMode="auto">
                    <a:xfrm>
                      <a:off x="0" y="0"/>
                      <a:ext cx="1487170" cy="2302510"/>
                    </a:xfrm>
                    <a:prstGeom prst="rect">
                      <a:avLst/>
                    </a:prstGeom>
                  </pic:spPr>
                </pic:pic>
              </a:graphicData>
            </a:graphic>
          </wp:inline>
        </w:drawing>
      </w:r>
    </w:p>
    <w:p>
      <w:pPr>
        <w:pStyle w:val="Podpispodrysunkiem"/>
        <w:rPr/>
      </w:pPr>
      <w:bookmarkStart w:id="298" w:name="rys532"/>
      <w:r>
        <w:rPr/>
        <w:t>Rys.5.32 Aktualizacja szczegółów Autobusu oraz Trasy po osiągnięciu Punktu końcowego zaakceptowanego Zgłoszenia na widoku Kierowcy</w:t>
      </w:r>
      <w:bookmarkEnd w:id="298"/>
      <w:r>
        <w:rPr/>
        <w:t>[74]</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tretch>
                      <a:fillRect/>
                    </a:stretch>
                  </pic:blipFill>
                  <pic:spPr bwMode="auto">
                    <a:xfrm>
                      <a:off x="0" y="0"/>
                      <a:ext cx="1487170" cy="2302510"/>
                    </a:xfrm>
                    <a:prstGeom prst="rect">
                      <a:avLst/>
                    </a:prstGeom>
                  </pic:spPr>
                </pic:pic>
              </a:graphicData>
            </a:graphic>
          </wp:inline>
        </w:drawing>
      </w:r>
    </w:p>
    <w:p>
      <w:pPr>
        <w:pStyle w:val="Podpispodrysunkiem"/>
        <w:rPr/>
      </w:pPr>
      <w:bookmarkStart w:id="299" w:name="rys533"/>
      <w:r>
        <w:rPr/>
        <w:t>Rys.5.33 Aktualizacja szczegółów Autobusu  po osiągnięciu Punktu końcowego zaakceptowanego Zgłoszenia przez Kierowcę na widoku Klienta</w:t>
      </w:r>
      <w:bookmarkEnd w:id="299"/>
      <w:r>
        <w:rPr/>
        <w:t xml:space="preserve"> [75]</w:t>
      </w:r>
    </w:p>
    <w:p>
      <w:pPr>
        <w:pStyle w:val="Tretekstu"/>
        <w:rPr/>
      </w:pPr>
      <w:r>
        <w:rPr/>
        <w:t>Po osiągnięciu końcu Trasy, Kierowca naciska przycisk „Finish Route”, po czym Trasa oznakowana jest jako ukończona, jest archiwizowana, a widok mapy jest oczyszczany (rys.5.34). Proszę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tretch>
                      <a:fillRect/>
                    </a:stretch>
                  </pic:blipFill>
                  <pic:spPr bwMode="auto">
                    <a:xfrm>
                      <a:off x="0" y="0"/>
                      <a:ext cx="1487170" cy="2302510"/>
                    </a:xfrm>
                    <a:prstGeom prst="rect">
                      <a:avLst/>
                    </a:prstGeom>
                  </pic:spPr>
                </pic:pic>
              </a:graphicData>
            </a:graphic>
          </wp:inline>
        </w:drawing>
      </w:r>
    </w:p>
    <w:p>
      <w:pPr>
        <w:pStyle w:val="Podpispodrysunkiem"/>
        <w:rPr/>
      </w:pPr>
      <w:bookmarkStart w:id="300" w:name="rys534"/>
      <w:r>
        <w:rPr/>
        <w:t>Rys.5.34 Ukończenie Trasy przez Kierowcę</w:t>
      </w:r>
      <w:bookmarkEnd w:id="300"/>
      <w:r>
        <w:rPr/>
        <w:t xml:space="preserve"> [76]</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tretch>
                      <a:fillRect/>
                    </a:stretch>
                  </pic:blipFill>
                  <pic:spPr bwMode="auto">
                    <a:xfrm>
                      <a:off x="0" y="0"/>
                      <a:ext cx="1487170" cy="2302510"/>
                    </a:xfrm>
                    <a:prstGeom prst="rect">
                      <a:avLst/>
                    </a:prstGeom>
                  </pic:spPr>
                </pic:pic>
              </a:graphicData>
            </a:graphic>
          </wp:inline>
        </w:drawing>
      </w:r>
    </w:p>
    <w:p>
      <w:pPr>
        <w:pStyle w:val="Podpispodrysunkiem"/>
        <w:rPr/>
      </w:pPr>
      <w:bookmarkStart w:id="301" w:name="rys535"/>
      <w:r>
        <w:rPr/>
        <w:t xml:space="preserve">Rys.5.35 Ekran listy Tras, zapisanych w Historii Kierowcy </w:t>
      </w:r>
      <w:bookmarkEnd w:id="301"/>
      <w:r>
        <w:rPr/>
        <w:t>[77]</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tretch>
                      <a:fillRect/>
                    </a:stretch>
                  </pic:blipFill>
                  <pic:spPr bwMode="auto">
                    <a:xfrm>
                      <a:off x="0" y="0"/>
                      <a:ext cx="1487170" cy="2302510"/>
                    </a:xfrm>
                    <a:prstGeom prst="rect">
                      <a:avLst/>
                    </a:prstGeom>
                  </pic:spPr>
                </pic:pic>
              </a:graphicData>
            </a:graphic>
          </wp:inline>
        </w:drawing>
      </w:r>
    </w:p>
    <w:p>
      <w:pPr>
        <w:pStyle w:val="Podpispodrysunkiem"/>
        <w:rPr/>
      </w:pPr>
      <w:bookmarkStart w:id="302" w:name="rys536"/>
      <w:r>
        <w:rPr/>
        <w:t xml:space="preserve">Rys.5.36 Aktualizacja głównego widoku Kierowcy po wybraniu Trasy z Historii </w:t>
      </w:r>
      <w:bookmarkEnd w:id="302"/>
      <w:r>
        <w:rPr/>
        <w:t>[78]</w:t>
      </w:r>
    </w:p>
    <w:p>
      <w:pPr>
        <w:pStyle w:val="Tyturozdziau"/>
        <w:rPr/>
      </w:pPr>
      <w:bookmarkStart w:id="303" w:name="__RefHeading___Toc906_241114830"/>
      <w:bookmarkEnd w:id="303"/>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4" w:name="rys61"/>
      <w:r>
        <w:rPr/>
        <w:t>Rys.6.1 Dodanie nowego projektu w konsoli Firebase</w:t>
      </w:r>
      <w:bookmarkEnd w:id="304"/>
      <w:r>
        <w:rPr/>
        <w:t xml:space="preserve"> [79]</w:t>
      </w:r>
    </w:p>
    <w:p>
      <w:pPr>
        <w:pStyle w:val="Tretekstu"/>
        <w:rPr/>
      </w:pPr>
      <w:r>
        <w:rPr/>
        <w:t xml:space="preserve">Tutaj określamy nazwę naszego projektu, jego ID, lokalizację serwerów serwisu (w naszym przypadku jest to </w:t>
      </w:r>
      <w:del w:id="170" w:author="nieznany" w:date="2019-04-11T20:30:37Z">
        <w:r>
          <w:rPr/>
          <w:delText xml:space="preserve">wieloregionalny </w:delText>
        </w:r>
      </w:del>
      <w:r>
        <w:rPr/>
        <w:t>serwer USA</w:t>
      </w:r>
      <w:ins w:id="171" w:author="nieznany" w:date="2019-04-11T20:30:39Z">
        <w:r>
          <w:rPr/>
          <w:t xml:space="preserve"> </w:t>
        </w:r>
      </w:ins>
      <w:ins w:id="172" w:author="nieznany" w:date="2019-04-11T20:30:39Z">
        <w:r>
          <w:rPr/>
          <w:t>ze wsparciem duże</w:t>
        </w:r>
      </w:ins>
      <w:ins w:id="173" w:author="nieznany" w:date="2019-04-11T20:31:00Z">
        <w:r>
          <w:rPr/>
          <w:t>j ilości regionów</w:t>
        </w:r>
      </w:ins>
      <w:r>
        <w:rPr/>
        <w:t>;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5" w:name="rys62"/>
      <w:r>
        <w:rPr/>
        <w:t>Rys.6.2 Określenie szczegółów projektu Firebase</w:t>
      </w:r>
      <w:bookmarkEnd w:id="305"/>
      <w:r>
        <w:rPr/>
        <w:t xml:space="preserve"> [80]</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6" w:name="rys63"/>
      <w:r>
        <w:rPr/>
        <w:t>Rys.6.3 Zatwierdzanie  tworzenia projektu Firebase[</w:t>
      </w:r>
      <w:bookmarkEnd w:id="306"/>
      <w:r>
        <w:rPr/>
        <w:t>81]</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7" w:name="rys64"/>
      <w:r>
        <w:rPr/>
        <w:t>Rys.6.4 Strona utworzonego projektu Firebase</w:t>
      </w:r>
      <w:bookmarkEnd w:id="307"/>
      <w:r>
        <w:rPr/>
        <w:t>[82]</w:t>
      </w:r>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8" w:name="rys65"/>
      <w:r>
        <w:rPr/>
        <w:t>Rys.6.5 Rejestracja aplikacji Android w Firebase</w:t>
      </w:r>
      <w:bookmarkEnd w:id="308"/>
      <w:r>
        <w:rPr/>
        <w:t xml:space="preserve"> [83]</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9" w:name="rys66"/>
      <w:r>
        <w:rPr/>
        <w:t>Rys.6.6 Pobieranie pliku konfiguracyjnego Firebase dla projektu Android Studio</w:t>
      </w:r>
      <w:bookmarkEnd w:id="309"/>
      <w:r>
        <w:rPr/>
        <w:t xml:space="preserve"> [84]</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310" w:name="rys67"/>
      <w:r>
        <w:rPr/>
        <w:t>Rys.6.7 Dodanie konfiguracji Firebase do projektu Android Studio</w:t>
      </w:r>
      <w:bookmarkEnd w:id="310"/>
      <w:r>
        <w:rPr/>
        <w:t>[85]</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1" w:name="rys68"/>
      <w:r>
        <w:rPr/>
        <w:t>Rys.6.8 Dodanie Firebase SDK do projektu Android Studio</w:t>
      </w:r>
      <w:bookmarkEnd w:id="311"/>
      <w:r>
        <w:rPr/>
        <w:t>[86]</w:t>
      </w:r>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2" w:name="rys69"/>
      <w:r>
        <w:rPr/>
        <w:t>Rys.6.9 Dodanie Google Maps API</w:t>
      </w:r>
      <w:bookmarkEnd w:id="312"/>
      <w:r>
        <w:rPr/>
        <w:t xml:space="preserve"> [87]</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3" w:name="rys610"/>
      <w:r>
        <w:rPr/>
        <w:t>Rys.6.10</w:t>
      </w:r>
      <w:ins w:id="174" w:author="nieznany" w:date="2019-04-11T20:32:50Z">
        <w:r>
          <w:rPr/>
          <w:t xml:space="preserve"> </w:t>
        </w:r>
      </w:ins>
      <w:r>
        <w:rPr/>
        <w:t>Dodanie projektu Google Maps i Routes API</w:t>
      </w:r>
      <w:bookmarkEnd w:id="313"/>
      <w:r>
        <w:rPr/>
        <w:t xml:space="preserve"> [88]</w:t>
      </w:r>
    </w:p>
    <w:p>
      <w:pPr>
        <w:pStyle w:val="Tretekstu"/>
        <w:rPr/>
      </w:pPr>
      <w:r>
        <w:rPr/>
        <w:t>Dalej ustawiamy Account do Billingu (nie warto się martwić</w:t>
      </w:r>
      <w:ins w:id="175" w:author="nieznany" w:date="2019-04-11T20:33:00Z">
        <w:r>
          <w:rPr/>
          <w:t>,</w:t>
        </w:r>
      </w:ins>
      <w:r>
        <w:rPr/>
        <w:t xml:space="preserve">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4" w:name="rys611"/>
      <w:r>
        <w:rPr>
          <w:sz w:val="24"/>
        </w:rPr>
        <w:t>Rys.6.11 Dodanie usługi Realtime Database do projektu Firebase</w:t>
      </w:r>
      <w:bookmarkEnd w:id="314"/>
      <w:r>
        <w:rPr>
          <w:sz w:val="24"/>
        </w:rPr>
        <w:t>[89]</w:t>
      </w:r>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5" w:name="rys612"/>
      <w:r>
        <w:rPr>
          <w:sz w:val="24"/>
        </w:rPr>
        <w:t>Rys.6.12 Konfiguracja reguł dostępu do bazy danych Relatime Database</w:t>
      </w:r>
      <w:bookmarkEnd w:id="315"/>
      <w:r>
        <w:rPr>
          <w:sz w:val="24"/>
        </w:rPr>
        <w:t>[90]</w:t>
      </w:r>
    </w:p>
    <w:p>
      <w:pPr>
        <w:pStyle w:val="Tretekstu"/>
        <w:rPr/>
      </w:pPr>
      <w:r>
        <w:rPr/>
        <w:t xml:space="preserve">Dla możliwości autoryzowania użytkowników Firebase Auth. Wchodzimy do zakładki „Authentication” w konsoli Firebase  Konfigurujemy metodę autoryzacji. Klikamy „Setup Sign in Method”. W nowym oknie rozwijamy zakładkę „Email/Password”  – </w:t>
      </w:r>
      <w:ins w:id="176" w:author="nieznany" w:date="2019-04-11T20:34:02Z">
        <w:r>
          <w:rPr/>
          <w:t xml:space="preserve">w </w:t>
        </w:r>
      </w:ins>
      <w:r>
        <w:rPr/>
        <w:t>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6" w:name="rys613"/>
      <w:r>
        <w:rPr>
          <w:sz w:val="24"/>
        </w:rPr>
        <w:t>Rys.6.13 Konfiguracja mechanizmu autoryzacji użytkowników w Firebase Auth</w:t>
      </w:r>
      <w:bookmarkEnd w:id="316"/>
      <w:r>
        <w:rPr>
          <w:sz w:val="24"/>
        </w:rPr>
        <w:t>[91]</w:t>
      </w:r>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daną aplikację na swoje urządzenia(dany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tretch>
                      <a:fillRect/>
                    </a:stretch>
                  </pic:blipFill>
                  <pic:spPr bwMode="auto">
                    <a:xfrm>
                      <a:off x="0" y="0"/>
                      <a:ext cx="1487170" cy="2302510"/>
                    </a:xfrm>
                    <a:prstGeom prst="rect">
                      <a:avLst/>
                    </a:prstGeom>
                  </pic:spPr>
                </pic:pic>
              </a:graphicData>
            </a:graphic>
          </wp:inline>
        </w:drawing>
      </w:r>
    </w:p>
    <w:p>
      <w:pPr>
        <w:pStyle w:val="Podpispodrysunkiem"/>
        <w:rPr/>
      </w:pPr>
      <w:bookmarkStart w:id="317" w:name="rys614"/>
      <w:r>
        <w:rPr>
          <w:sz w:val="24"/>
        </w:rPr>
        <w:t>Rys.6.14 Test aplikacji na urządzeniu</w:t>
      </w:r>
      <w:bookmarkEnd w:id="317"/>
      <w:r>
        <w:rPr>
          <w:sz w:val="24"/>
        </w:rPr>
        <w:t>[92]</w:t>
      </w:r>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318" w:name="__RefHeading___Toc592_2369495726"/>
      <w:bookmarkEnd w:id="318"/>
      <w:r>
        <w:rPr/>
        <w:t>7  PODSUMOWANIE</w:t>
      </w:r>
    </w:p>
    <w:p>
      <w:pPr>
        <w:pStyle w:val="Tretekstu"/>
        <w:rPr/>
      </w:pPr>
      <w:r>
        <w:rPr/>
        <w:t>W rezultacie implementacji projektu powstała aplikacja, za pomocą której prywatni  przewoźnicy i kierowcy mogą świadczyć swoje usługi przewozów do miejsc turystycznych dla osób zainteresowanych. W aplikacji jest mechanizm interaktywnej komunikacji pomiędzy Kierowcą a  Klientem za pomocą mechanizmu Zgłoszeń, w której Klient określa lokalizacje które dla niego są interesujące. Status Zgłoszeń  oraz ich stan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komunikatów sprawia, że Klient nie przepuści swojego autobusu, a Kierowca nie ominie Klienta pod czas jazdy.</w:t>
      </w:r>
    </w:p>
    <w:p>
      <w:pPr>
        <w:pStyle w:val="Tretekstu"/>
        <w:rPr/>
      </w:pPr>
      <w:r>
        <w:rPr/>
        <w:t xml:space="preserve">Dane rozwiązanie może być dostarczone w jakimkolwiek momencie do użytkownika docelowego, ponieważ </w:t>
      </w:r>
      <w:commentRangeStart w:id="1"/>
      <w:r>
        <w:rPr/>
        <w:t>Android Studio daje możliwości w prosty i intuitywny sposób wygenerowania aplikacji, która może być zainstalowana na jakimkolwiek urządzeniu z odpowiednią wersją systemu Android</w:t>
      </w:r>
      <w:ins w:id="177" w:author="nieznany" w:date="2019-04-10T20:57:24Z">
        <w:r>
          <w:rPr/>
          <w:t>.</w:t>
        </w:r>
      </w:ins>
      <w:del w:id="178" w:author="nieznany" w:date="2019-04-10T20:57:24Z">
        <w:r>
          <w:rPr/>
          <w:delText>,</w:delText>
        </w:r>
      </w:del>
      <w:r>
        <w:rPr/>
        <w:t xml:space="preserve"> </w:t>
      </w:r>
      <w:del w:id="179" w:author="nieznany" w:date="2019-04-10T20:57:29Z">
        <w:r>
          <w:rPr/>
          <w:delText>a b</w:delText>
        </w:r>
      </w:del>
      <w:ins w:id="180" w:author="nieznany" w:date="2019-04-10T20:57:52Z">
        <w:r>
          <w:rPr/>
          <w:t>Jeżeli chodzi o b</w:t>
        </w:r>
      </w:ins>
      <w:r>
        <w:rPr/>
        <w:t>ackend Firebase,</w:t>
      </w:r>
      <w:ins w:id="181" w:author="nieznany" w:date="2019-04-10T20:58:01Z">
        <w:r>
          <w:rPr/>
          <w:t xml:space="preserve"> to</w:t>
        </w:r>
      </w:ins>
      <w:r>
        <w:rPr/>
        <w:t xml:space="preserve"> </w:t>
      </w:r>
      <w:ins w:id="182" w:author="nieznany" w:date="2019-04-10T20:58:12Z">
        <w:r>
          <w:rPr/>
          <w:t>on</w:t>
        </w:r>
      </w:ins>
      <w:del w:id="183" w:author="nieznany" w:date="2019-04-10T20:58:12Z">
        <w:r>
          <w:rPr/>
          <w:delText>po pierwsze,</w:delText>
        </w:r>
      </w:del>
      <w:r>
        <w:rPr/>
        <w:t xml:space="preserve"> nie wymaga od  firmy dostawcy usług utrzymywa</w:t>
      </w:r>
      <w:ins w:id="184" w:author="nieznany" w:date="2019-04-10T20:58:18Z">
        <w:r>
          <w:rPr/>
          <w:t xml:space="preserve">nia </w:t>
        </w:r>
      </w:ins>
      <w:r>
        <w:rPr/>
        <w:t>własnego serwera  (chociaż Firebase pozwala i na hostowanie własnego backendu, dostarczając Admin SDK, w którym</w:t>
      </w:r>
      <w:ins w:id="185" w:author="nieznany" w:date="2019-04-10T20:58:32Z">
        <w:r>
          <w:rPr/>
          <w:t xml:space="preserve"> jest</w:t>
        </w:r>
      </w:ins>
      <w:r>
        <w:rPr/>
        <w:t xml:space="preserve"> zdefiniowany mechanizm zarządzania dostępami oraz funkcjonalności do prawie wszystkich serwisów)</w:t>
      </w:r>
      <w:ins w:id="186" w:author="nieznany" w:date="2019-04-10T20:58:42Z">
        <w:r>
          <w:rPr/>
          <w:t>. Jest on</w:t>
        </w:r>
      </w:ins>
      <w:del w:id="187" w:author="nieznany" w:date="2019-04-10T20:58:42Z">
        <w:r>
          <w:rPr/>
          <w:delText>, a</w:delText>
        </w:r>
      </w:del>
      <w:r>
        <w:rPr/>
        <w:t xml:space="preserve"> także jest prosty w konfiguracji (wystarczy zdefiniować odpowiednie reguły dla serwisów oraz dodać SDK poszczególnego serwisu do projektu).</w:t>
      </w:r>
      <w:r>
        <w:rPr/>
      </w:r>
      <w:commentRangeEnd w:id="1"/>
      <w:r>
        <w:commentReference w:id="1"/>
      </w:r>
      <w:r>
        <w:rPr/>
        <w:commentReference w:id="2"/>
      </w:r>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319" w:name="__RefHeading___Toc594_2369495726"/>
      <w:bookmarkEnd w:id="319"/>
      <w:r>
        <w:rPr/>
        <w:t>8 BIBLIOGRAFIA</w:t>
      </w:r>
    </w:p>
    <w:p>
      <w:pPr>
        <w:pStyle w:val="Pozycjabibliografii"/>
        <w:rPr/>
      </w:pPr>
      <w:bookmarkStart w:id="320" w:name="artykul_1"/>
      <w:r>
        <w:rPr/>
        <w:t>[1]</w:t>
      </w:r>
      <w:bookmarkEnd w:id="320"/>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321" w:name="artykul_2"/>
      <w:r>
        <w:rPr/>
        <w:t>2</w:t>
      </w:r>
      <w:bookmarkEnd w:id="321"/>
      <w:r>
        <w:rPr/>
        <w:t>] J. Papińska-Kacperek: Miejskie aplikacje mobilne w turystyce kulturowej w Polsce. Katedra Informatyki, Uniwersytet Łódzki, Łódź 2016</w:t>
      </w:r>
    </w:p>
    <w:p>
      <w:pPr>
        <w:pStyle w:val="Pozycjabibliografii"/>
        <w:rPr/>
      </w:pPr>
      <w:r>
        <w:rPr/>
        <w:t>[</w:t>
      </w:r>
      <w:bookmarkStart w:id="322" w:name="elektron_1"/>
      <w:r>
        <w:rPr/>
        <w:t>3</w:t>
      </w:r>
      <w:bookmarkEnd w:id="322"/>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323" w:name="elektron_2"/>
      <w:r>
        <w:rPr/>
        <w:t>4</w:t>
      </w:r>
      <w:bookmarkEnd w:id="323"/>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324" w:name="elektron_3"/>
      <w:r>
        <w:rPr/>
        <w:t>5</w:t>
      </w:r>
      <w:bookmarkEnd w:id="324"/>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325" w:name="elektron_4"/>
      <w:r>
        <w:rPr/>
        <w:t>6</w:t>
      </w:r>
      <w:bookmarkEnd w:id="325"/>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326" w:name="elektron_5"/>
      <w:r>
        <w:rPr/>
        <w:t>7</w:t>
      </w:r>
      <w:bookmarkEnd w:id="326"/>
      <w:r>
        <w:rPr/>
        <w:t xml:space="preserve">] </w:t>
      </w:r>
      <w:hyperlink r:id="rId102">
        <w:r>
          <w:rPr>
            <w:rStyle w:val="Czeinternetowe"/>
          </w:rPr>
          <w:t>https://gmapsapi.com/</w:t>
        </w:r>
      </w:hyperlink>
      <w:r>
        <w:rPr/>
        <w:t xml:space="preserve"> (sprawdzono 16-02-2019)</w:t>
      </w:r>
    </w:p>
    <w:p>
      <w:pPr>
        <w:pStyle w:val="Pozycjabibliografii"/>
        <w:rPr/>
      </w:pPr>
      <w:r>
        <w:rPr/>
        <w:t>[</w:t>
      </w:r>
      <w:bookmarkStart w:id="327" w:name="elektron_6"/>
      <w:r>
        <w:rPr/>
        <w:t>8</w:t>
      </w:r>
      <w:bookmarkEnd w:id="327"/>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328" w:name="ksiazka"/>
      <w:r>
        <w:rPr>
          <w:lang w:val="en-US"/>
        </w:rPr>
        <w:t>9</w:t>
      </w:r>
      <w:bookmarkEnd w:id="328"/>
      <w:r>
        <w:rPr>
          <w:lang w:val="en-US"/>
        </w:rPr>
        <w:t xml:space="preserve">] D. Pilone, N. Pitman: UML 2.0 Almanach. </w:t>
      </w:r>
      <w:r>
        <w:rPr/>
        <w:t>Helion S.A. 2007</w:t>
      </w:r>
    </w:p>
    <w:p>
      <w:pPr>
        <w:pStyle w:val="Tyturozdziau"/>
        <w:rPr/>
      </w:pPr>
      <w:bookmarkStart w:id="329" w:name="__RefHeading___Toc596_2369495726"/>
      <w:bookmarkEnd w:id="329"/>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Zgłoszeń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Z</w:t>
      </w:r>
      <w:r>
        <w:rPr/>
        <w:fldChar w:fldCharType="end"/>
      </w:r>
    </w:p>
    <w:p>
      <w:pPr>
        <w:pStyle w:val="Pozycjaspisurysunkw"/>
        <w:rPr/>
      </w:pPr>
      <w:r>
        <w:rPr/>
        <w:fldChar w:fldCharType="begin"/>
      </w:r>
      <w:r>
        <w:rPr/>
        <w:instrText> REF rys416 \h </w:instrText>
      </w:r>
      <w:r>
        <w:rPr/>
        <w:fldChar w:fldCharType="separate"/>
      </w:r>
      <w:r>
        <w:rPr/>
        <w:t xml:space="preserve">Rys. 4.16 Widok Szczegółów Zgłoszenia, Zgłoszenie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Zgłoszenia, dane autobusu są aktualizowane na podstawie zaakceptowanego Z</w:t>
      </w:r>
      <w:r>
        <w:rPr/>
        <w:fldChar w:fldCharType="end"/>
      </w:r>
    </w:p>
    <w:p>
      <w:pPr>
        <w:pStyle w:val="Pozycjaspisurysunkw"/>
        <w:rPr/>
      </w:pPr>
      <w:r>
        <w:rPr/>
        <w:fldChar w:fldCharType="begin"/>
      </w:r>
      <w:r>
        <w:rPr/>
        <w:instrText> REF rys418 \h </w:instrText>
      </w:r>
      <w:r>
        <w:rPr/>
        <w:fldChar w:fldCharType="separate"/>
      </w:r>
      <w:r>
        <w:rPr/>
        <w:t>Rys. 4.18 KomunikatNotyfikacja o akceptacji Zgłoszenia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Zgłoszenia </w:t>
      </w:r>
      <w:r>
        <w:rPr/>
        <w:fldChar w:fldCharType="end"/>
      </w:r>
    </w:p>
    <w:p>
      <w:pPr>
        <w:pStyle w:val="Pozycjaspisurysunkw"/>
        <w:rPr/>
      </w:pPr>
      <w:r>
        <w:rPr/>
        <w:fldChar w:fldCharType="begin"/>
      </w:r>
      <w:r>
        <w:rPr/>
        <w:instrText> REF rys420 \h </w:instrText>
      </w:r>
      <w:r>
        <w:rPr/>
        <w:fldChar w:fldCharType="separate"/>
      </w:r>
      <w:r>
        <w:rPr/>
        <w:t xml:space="preserve">Rys. 4.20 KomunikatNotyfikacja na widoku Klienta po wycofaniu Zgłoszenia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Z</w:t>
      </w:r>
      <w:r>
        <w:rPr/>
        <w:fldChar w:fldCharType="end"/>
      </w:r>
    </w:p>
    <w:p>
      <w:pPr>
        <w:pStyle w:val="Pozycjaspisurysunkw"/>
        <w:rPr/>
      </w:pPr>
      <w:r>
        <w:rPr/>
        <w:fldChar w:fldCharType="begin"/>
      </w:r>
      <w:r>
        <w:rPr/>
        <w:instrText> REF rys422 \h </w:instrText>
      </w:r>
      <w:r>
        <w:rPr/>
        <w:fldChar w:fldCharType="separate"/>
      </w:r>
      <w:r>
        <w:rPr/>
        <w:t xml:space="preserve">Rys. 4.22 KomunikatNotyfikacja dlao Klienta o zbliżeniu się Kierowcy do Punktu początkowego </w:t>
      </w:r>
      <w:r>
        <w:rPr/>
        <w:fldChar w:fldCharType="end"/>
      </w:r>
    </w:p>
    <w:p>
      <w:pPr>
        <w:pStyle w:val="Pozycjaspisurysunkw"/>
        <w:rPr/>
      </w:pPr>
      <w:r>
        <w:rPr/>
        <w:fldChar w:fldCharType="begin"/>
      </w:r>
      <w:r>
        <w:rPr/>
        <w:instrText> REF rys423 \h </w:instrText>
      </w:r>
      <w:r>
        <w:rPr/>
        <w:fldChar w:fldCharType="separate"/>
      </w:r>
      <w:r>
        <w:rPr/>
        <w:t>Rys. 4.23 Komunikat dla   Kierowcy o bliskości Klienta w bieżącej lokalizacji Kierowcy podczas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Zgłoszenia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Zgłoszenia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Z</w:t>
      </w:r>
      <w:r>
        <w:rPr/>
        <w:fldChar w:fldCharType="end"/>
      </w:r>
    </w:p>
    <w:p>
      <w:pPr>
        <w:pStyle w:val="Pozycjaspisurysunkw"/>
        <w:rPr/>
      </w:pPr>
      <w:r>
        <w:rPr/>
        <w:fldChar w:fldCharType="begin"/>
      </w:r>
      <w:r>
        <w:rPr/>
        <w:instrText> REF rys433 \h </w:instrText>
      </w:r>
      <w:r>
        <w:rPr/>
        <w:fldChar w:fldCharType="separate"/>
      </w:r>
      <w:r>
        <w:rPr/>
        <w:t>Rys. 4.33 Szczegóły  zgłoszonego przez Klienta Z</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Zgłoszenia,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Zgłoszenia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Komunikacja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KomunikatNotyfikacja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KomunikatNotyfikacja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KomunikatNotyfikacja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330" w:name="__RefHeading___Toc598_2369495726"/>
      <w:bookmarkEnd w:id="330"/>
      <w:r>
        <w:rPr/>
        <w:t>10 STRESZCZENIE PRACY</w:t>
      </w:r>
    </w:p>
    <w:p>
      <w:pPr>
        <w:pStyle w:val="Tretekstu"/>
        <w:rPr/>
      </w:pPr>
      <w:r>
        <w:rPr/>
        <w:t>Dany projekt przedstawia sobą mobilny serwis planowania przejazdu turystycznego oraz platform</w:t>
      </w:r>
      <w:ins w:id="188" w:author="nieznany" w:date="2019-04-11T20:37:40Z">
        <w:r>
          <w:rPr/>
          <w:t>ę</w:t>
        </w:r>
      </w:ins>
      <w:del w:id="189" w:author="nieznany" w:date="2019-04-11T20:37:39Z">
        <w:r>
          <w:rPr/>
          <w:delText>a</w:delText>
        </w:r>
      </w:del>
      <w:r>
        <w:rPr/>
        <w:t xml:space="preserve"> świadczenia usług prywatnych osób kierowców oraz firm</w:t>
      </w:r>
      <w:ins w:id="190" w:author="nieznany" w:date="2019-04-11T20:37:58Z">
        <w:r>
          <w:rPr/>
          <w:t>-</w:t>
        </w:r>
      </w:ins>
      <w:del w:id="191" w:author="nieznany" w:date="2019-04-11T20:37:58Z">
        <w:r>
          <w:rPr/>
          <w:delText xml:space="preserve"> </w:delText>
        </w:r>
      </w:del>
      <w:r>
        <w:rPr/>
        <w:t xml:space="preserve">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ciekka" w:date="2019-04-04T21:48:00Z" w:initials="m">
    <w:p>
      <w:r>
        <w:rPr>
          <w:rFonts w:ascii="Liberation Serif" w:hAnsi="Liberation Serif" w:eastAsia="DejaVu Sans" w:cs="DejaVu Sans"/>
          <w:kern w:val="0"/>
          <w:lang w:val="en-US" w:eastAsia="en-US" w:bidi="en-US"/>
        </w:rPr>
        <w:t>Nie wiem co Pan ma na myśli.</w:t>
      </w:r>
    </w:p>
  </w:comment>
  <w:comment w:id="1" w:author="maciekka" w:date="2019-04-04T23:04:00Z" w:initials="m">
    <w:p>
      <w:r>
        <w:rPr>
          <w:rFonts w:ascii="Liberation Serif" w:hAnsi="Liberation Serif" w:eastAsia="DejaVu Sans" w:cs="DejaVu Sans"/>
          <w:kern w:val="0"/>
          <w:lang w:val="en-US" w:eastAsia="en-US" w:bidi="en-US"/>
        </w:rPr>
        <w:t>Proszę zapisać ta informację w kilki zdaniach a nie w jednym.</w:t>
      </w:r>
    </w:p>
  </w:comment>
  <w:comment w:id="2" w:author="nieznany" w:date="2019-04-10T20:59:02Z" w:initials="">
    <w:p>
      <w:r>
        <w:rPr>
          <w:rFonts w:cs="Lohit Devanagari" w:ascii="Liberation Serif" w:hAnsi="Liberation Serif" w:eastAsia="Noto Sans CJK SC Regular"/>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pl-PL" w:bidi="hi-IN" w:eastAsia="zh-CN"/>
        </w:rPr>
        <w:t>Odpowiedź do maciekka (04.04.2019, 23:04): "..."</w:t>
      </w:r>
    </w:p>
    <w:p>
      <w:r>
        <w:rPr>
          <w:rFonts w:ascii="Liberation Serif" w:hAnsi="Liberation Serif" w:eastAsia="DejaVu Sans" w:cs="DejaVu Sans"/>
          <w:kern w:val="0"/>
          <w:sz w:val="20"/>
          <w:lang w:val="pl-PL" w:eastAsia="zh-CN" w:bidi="hi-IN"/>
        </w:rPr>
        <w:t>Zmieniłem z uwzględneniem uwag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roman"/>
    <w:pitch w:val="variable"/>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0"/>
  <w:trackRevisions/>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66e5d"/>
    <w:pPr>
      <w:widowControl/>
      <w:overflowPunct w:val="tru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customStyle="1">
    <w:name w:val="Heading 1"/>
    <w:basedOn w:val="Normal"/>
    <w:qFormat/>
    <w:rsid w:val="00566e5d"/>
    <w:pPr>
      <w:widowControl w:val="false"/>
      <w:numPr>
        <w:ilvl w:val="0"/>
        <w:numId w:val="1"/>
      </w:numPr>
      <w:bidi w:val="0"/>
      <w:jc w:val="left"/>
      <w:outlineLvl w:val="0"/>
    </w:pPr>
    <w:rPr>
      <w:rFonts w:ascii="Liberation Serif" w:hAnsi="Liberation Serif" w:eastAsia="Noto Sans CJK SC Regular" w:cs="Lohit Devanagari"/>
      <w:b/>
      <w:bCs/>
      <w:color w:val="auto"/>
      <w:kern w:val="2"/>
      <w:sz w:val="36"/>
      <w:szCs w:val="36"/>
      <w:lang w:val="pl-PL" w:eastAsia="zh-CN" w:bidi="hi-IN"/>
    </w:rPr>
  </w:style>
  <w:style w:type="paragraph" w:styleId="Nagwek2" w:customStyle="1">
    <w:name w:val="Heading 2"/>
    <w:basedOn w:val="Normal"/>
    <w:qFormat/>
    <w:rsid w:val="00566e5d"/>
    <w:pPr>
      <w:keepNext w:val="true"/>
      <w:spacing w:before="240" w:after="60"/>
      <w:outlineLvl w:val="1"/>
    </w:pPr>
    <w:rPr>
      <w:rFonts w:ascii="Arial" w:hAnsi="Arial" w:cs="Arial"/>
      <w:b/>
      <w:bCs/>
      <w:i/>
      <w:iCs/>
      <w:sz w:val="28"/>
      <w:szCs w:val="28"/>
    </w:rPr>
  </w:style>
  <w:style w:type="paragraph" w:styleId="Nagwek3" w:customStyle="1">
    <w:name w:val="Heading 3"/>
    <w:basedOn w:val="Normal"/>
    <w:qFormat/>
    <w:rsid w:val="00566e5d"/>
    <w:pPr>
      <w:keepNext w:val="true"/>
      <w:spacing w:before="240" w:after="60"/>
      <w:outlineLvl w:val="2"/>
    </w:pPr>
    <w:rPr>
      <w:rFonts w:ascii="Arial" w:hAnsi="Arial" w:cs="Arial"/>
      <w:b/>
      <w:bCs/>
      <w:sz w:val="26"/>
      <w:szCs w:val="26"/>
    </w:rPr>
  </w:style>
  <w:style w:type="paragraph" w:styleId="Nagwek4" w:customStyle="1">
    <w:name w:val="Heading 4"/>
    <w:basedOn w:val="Normal"/>
    <w:qFormat/>
    <w:rsid w:val="00566e5d"/>
    <w:pPr>
      <w:keepNext w:val="true"/>
      <w:jc w:val="center"/>
      <w:outlineLvl w:val="3"/>
    </w:pPr>
    <w:rPr>
      <w:b/>
      <w:sz w:val="26"/>
      <w:szCs w:val="32"/>
    </w:rPr>
  </w:style>
  <w:style w:type="character" w:styleId="DefaultParagraphFont" w:default="1">
    <w:name w:val="Default Paragraph Font"/>
    <w:uiPriority w:val="1"/>
    <w:semiHidden/>
    <w:unhideWhenUsed/>
    <w:qFormat/>
    <w:rPr/>
  </w:style>
  <w:style w:type="character" w:styleId="InternetLink" w:customStyle="1">
    <w:name w:val="Internet Link"/>
    <w:qFormat/>
    <w:rsid w:val="00566e5d"/>
    <w:rPr>
      <w:color w:val="000080"/>
      <w:u w:val="single"/>
    </w:rPr>
  </w:style>
  <w:style w:type="character" w:styleId="Czeindeksu" w:customStyle="1">
    <w:name w:val="Łącze indeksu"/>
    <w:qFormat/>
    <w:rsid w:val="00566e5d"/>
    <w:rPr/>
  </w:style>
  <w:style w:type="character" w:styleId="WW8Num1z0" w:customStyle="1">
    <w:name w:val="WW8Num1z0"/>
    <w:qFormat/>
    <w:rsid w:val="00566e5d"/>
    <w:rPr/>
  </w:style>
  <w:style w:type="character" w:styleId="WW8Num2z0" w:customStyle="1">
    <w:name w:val="WW8Num2z0"/>
    <w:qFormat/>
    <w:rsid w:val="00566e5d"/>
    <w:rPr/>
  </w:style>
  <w:style w:type="character" w:styleId="WW8Num3z0" w:customStyle="1">
    <w:name w:val="WW8Num3z0"/>
    <w:qFormat/>
    <w:rsid w:val="00566e5d"/>
    <w:rPr/>
  </w:style>
  <w:style w:type="character" w:styleId="WW8Num4z0" w:customStyle="1">
    <w:name w:val="WW8Num4z0"/>
    <w:qFormat/>
    <w:rsid w:val="00566e5d"/>
    <w:rPr/>
  </w:style>
  <w:style w:type="character" w:styleId="WW8Num5z0" w:customStyle="1">
    <w:name w:val="WW8Num5z0"/>
    <w:qFormat/>
    <w:rsid w:val="00566e5d"/>
    <w:rPr>
      <w:rFonts w:ascii="Symbol" w:hAnsi="Symbol" w:cs="Symbol"/>
    </w:rPr>
  </w:style>
  <w:style w:type="character" w:styleId="WW8Num6z0" w:customStyle="1">
    <w:name w:val="WW8Num6z0"/>
    <w:qFormat/>
    <w:rsid w:val="00566e5d"/>
    <w:rPr>
      <w:rFonts w:ascii="Symbol" w:hAnsi="Symbol" w:cs="Symbol"/>
    </w:rPr>
  </w:style>
  <w:style w:type="character" w:styleId="WW8Num7z0" w:customStyle="1">
    <w:name w:val="WW8Num7z0"/>
    <w:qFormat/>
    <w:rsid w:val="00566e5d"/>
    <w:rPr>
      <w:rFonts w:ascii="Symbol" w:hAnsi="Symbol" w:cs="Symbol"/>
    </w:rPr>
  </w:style>
  <w:style w:type="character" w:styleId="WW8Num8z0" w:customStyle="1">
    <w:name w:val="WW8Num8z0"/>
    <w:qFormat/>
    <w:rsid w:val="00566e5d"/>
    <w:rPr>
      <w:rFonts w:ascii="Symbol" w:hAnsi="Symbol" w:cs="Symbol"/>
    </w:rPr>
  </w:style>
  <w:style w:type="character" w:styleId="WW8Num9z0" w:customStyle="1">
    <w:name w:val="WW8Num9z0"/>
    <w:qFormat/>
    <w:rsid w:val="00566e5d"/>
    <w:rPr/>
  </w:style>
  <w:style w:type="character" w:styleId="WW8Num10z0" w:customStyle="1">
    <w:name w:val="WW8Num10z0"/>
    <w:qFormat/>
    <w:rsid w:val="00566e5d"/>
    <w:rPr>
      <w:rFonts w:ascii="Symbol" w:hAnsi="Symbol" w:cs="Symbol"/>
    </w:rPr>
  </w:style>
  <w:style w:type="character" w:styleId="WW8Num11z0" w:customStyle="1">
    <w:name w:val="WW8Num11z0"/>
    <w:qFormat/>
    <w:rsid w:val="00566e5d"/>
    <w:rPr>
      <w:b w:val="false"/>
      <w:i w:val="false"/>
      <w:sz w:val="22"/>
    </w:rPr>
  </w:style>
  <w:style w:type="character" w:styleId="WW8Num11z1" w:customStyle="1">
    <w:name w:val="WW8Num11z1"/>
    <w:qFormat/>
    <w:rsid w:val="00566e5d"/>
    <w:rPr/>
  </w:style>
  <w:style w:type="character" w:styleId="WW8Num11z2" w:customStyle="1">
    <w:name w:val="WW8Num11z2"/>
    <w:qFormat/>
    <w:rsid w:val="00566e5d"/>
    <w:rPr/>
  </w:style>
  <w:style w:type="character" w:styleId="WW8Num11z3" w:customStyle="1">
    <w:name w:val="WW8Num11z3"/>
    <w:qFormat/>
    <w:rsid w:val="00566e5d"/>
    <w:rPr/>
  </w:style>
  <w:style w:type="character" w:styleId="WW8Num11z4" w:customStyle="1">
    <w:name w:val="WW8Num11z4"/>
    <w:qFormat/>
    <w:rsid w:val="00566e5d"/>
    <w:rPr/>
  </w:style>
  <w:style w:type="character" w:styleId="WW8Num11z5" w:customStyle="1">
    <w:name w:val="WW8Num11z5"/>
    <w:qFormat/>
    <w:rsid w:val="00566e5d"/>
    <w:rPr/>
  </w:style>
  <w:style w:type="character" w:styleId="WW8Num11z6" w:customStyle="1">
    <w:name w:val="WW8Num11z6"/>
    <w:qFormat/>
    <w:rsid w:val="00566e5d"/>
    <w:rPr/>
  </w:style>
  <w:style w:type="character" w:styleId="WW8Num11z7" w:customStyle="1">
    <w:name w:val="WW8Num11z7"/>
    <w:qFormat/>
    <w:rsid w:val="00566e5d"/>
    <w:rPr/>
  </w:style>
  <w:style w:type="character" w:styleId="WW8Num11z8" w:customStyle="1">
    <w:name w:val="WW8Num11z8"/>
    <w:qFormat/>
    <w:rsid w:val="00566e5d"/>
    <w:rPr/>
  </w:style>
  <w:style w:type="character" w:styleId="WW8Num12z0" w:customStyle="1">
    <w:name w:val="WW8Num12z0"/>
    <w:qFormat/>
    <w:rsid w:val="00566e5d"/>
    <w:rPr/>
  </w:style>
  <w:style w:type="character" w:styleId="WW8Num12z1" w:customStyle="1">
    <w:name w:val="WW8Num12z1"/>
    <w:qFormat/>
    <w:rsid w:val="00566e5d"/>
    <w:rPr/>
  </w:style>
  <w:style w:type="character" w:styleId="WW8Num12z2" w:customStyle="1">
    <w:name w:val="WW8Num12z2"/>
    <w:qFormat/>
    <w:rsid w:val="00566e5d"/>
    <w:rPr/>
  </w:style>
  <w:style w:type="character" w:styleId="WW8Num12z3" w:customStyle="1">
    <w:name w:val="WW8Num12z3"/>
    <w:qFormat/>
    <w:rsid w:val="00566e5d"/>
    <w:rPr/>
  </w:style>
  <w:style w:type="character" w:styleId="WW8Num12z4" w:customStyle="1">
    <w:name w:val="WW8Num12z4"/>
    <w:qFormat/>
    <w:rsid w:val="00566e5d"/>
    <w:rPr/>
  </w:style>
  <w:style w:type="character" w:styleId="WW8Num12z5" w:customStyle="1">
    <w:name w:val="WW8Num12z5"/>
    <w:qFormat/>
    <w:rsid w:val="00566e5d"/>
    <w:rPr/>
  </w:style>
  <w:style w:type="character" w:styleId="WW8Num12z6" w:customStyle="1">
    <w:name w:val="WW8Num12z6"/>
    <w:qFormat/>
    <w:rsid w:val="00566e5d"/>
    <w:rPr/>
  </w:style>
  <w:style w:type="character" w:styleId="WW8Num12z7" w:customStyle="1">
    <w:name w:val="WW8Num12z7"/>
    <w:qFormat/>
    <w:rsid w:val="00566e5d"/>
    <w:rPr/>
  </w:style>
  <w:style w:type="character" w:styleId="WW8Num12z8" w:customStyle="1">
    <w:name w:val="WW8Num12z8"/>
    <w:qFormat/>
    <w:rsid w:val="00566e5d"/>
    <w:rPr/>
  </w:style>
  <w:style w:type="character" w:styleId="WW8Num13z0" w:customStyle="1">
    <w:name w:val="WW8Num13z0"/>
    <w:qFormat/>
    <w:rsid w:val="00566e5d"/>
    <w:rPr/>
  </w:style>
  <w:style w:type="character" w:styleId="WW8Num14z0" w:customStyle="1">
    <w:name w:val="WW8Num14z0"/>
    <w:qFormat/>
    <w:rsid w:val="00566e5d"/>
    <w:rPr>
      <w:b w:val="false"/>
      <w:i w:val="false"/>
      <w:sz w:val="22"/>
    </w:rPr>
  </w:style>
  <w:style w:type="character" w:styleId="WW8Num14z1" w:customStyle="1">
    <w:name w:val="WW8Num14z1"/>
    <w:qFormat/>
    <w:rsid w:val="00566e5d"/>
    <w:rPr/>
  </w:style>
  <w:style w:type="character" w:styleId="WW8Num14z2" w:customStyle="1">
    <w:name w:val="WW8Num14z2"/>
    <w:qFormat/>
    <w:rsid w:val="00566e5d"/>
    <w:rPr/>
  </w:style>
  <w:style w:type="character" w:styleId="WW8Num14z3" w:customStyle="1">
    <w:name w:val="WW8Num14z3"/>
    <w:qFormat/>
    <w:rsid w:val="00566e5d"/>
    <w:rPr/>
  </w:style>
  <w:style w:type="character" w:styleId="WW8Num14z4" w:customStyle="1">
    <w:name w:val="WW8Num14z4"/>
    <w:qFormat/>
    <w:rsid w:val="00566e5d"/>
    <w:rPr/>
  </w:style>
  <w:style w:type="character" w:styleId="WW8Num14z5" w:customStyle="1">
    <w:name w:val="WW8Num14z5"/>
    <w:qFormat/>
    <w:rsid w:val="00566e5d"/>
    <w:rPr/>
  </w:style>
  <w:style w:type="character" w:styleId="WW8Num14z6" w:customStyle="1">
    <w:name w:val="WW8Num14z6"/>
    <w:qFormat/>
    <w:rsid w:val="00566e5d"/>
    <w:rPr/>
  </w:style>
  <w:style w:type="character" w:styleId="WW8Num14z7" w:customStyle="1">
    <w:name w:val="WW8Num14z7"/>
    <w:qFormat/>
    <w:rsid w:val="00566e5d"/>
    <w:rPr/>
  </w:style>
  <w:style w:type="character" w:styleId="WW8Num14z8" w:customStyle="1">
    <w:name w:val="WW8Num14z8"/>
    <w:qFormat/>
    <w:rsid w:val="00566e5d"/>
    <w:rPr/>
  </w:style>
  <w:style w:type="character" w:styleId="WW8Num15z0" w:customStyle="1">
    <w:name w:val="WW8Num15z0"/>
    <w:qFormat/>
    <w:rsid w:val="00566e5d"/>
    <w:rPr/>
  </w:style>
  <w:style w:type="character" w:styleId="WW8Num16z0" w:customStyle="1">
    <w:name w:val="WW8Num16z0"/>
    <w:qFormat/>
    <w:rsid w:val="00566e5d"/>
    <w:rPr>
      <w:rFonts w:ascii="Times New Roman" w:hAnsi="Times New Roman" w:cs="Times New Roman"/>
      <w:b w:val="false"/>
      <w:i w:val="false"/>
      <w:sz w:val="22"/>
    </w:rPr>
  </w:style>
  <w:style w:type="character" w:styleId="WW8Num17z0" w:customStyle="1">
    <w:name w:val="WW8Num17z0"/>
    <w:qFormat/>
    <w:rsid w:val="00566e5d"/>
    <w:rPr/>
  </w:style>
  <w:style w:type="character" w:styleId="WW8Num18z0" w:customStyle="1">
    <w:name w:val="WW8Num18z0"/>
    <w:qFormat/>
    <w:rsid w:val="00566e5d"/>
    <w:rPr/>
  </w:style>
  <w:style w:type="character" w:styleId="WW8Num19z0" w:customStyle="1">
    <w:name w:val="WW8Num19z0"/>
    <w:qFormat/>
    <w:rsid w:val="00566e5d"/>
    <w:rPr/>
  </w:style>
  <w:style w:type="character" w:styleId="WW8Num20z0" w:customStyle="1">
    <w:name w:val="WW8Num20z0"/>
    <w:qFormat/>
    <w:rsid w:val="00566e5d"/>
    <w:rPr>
      <w:rFonts w:ascii="Times New Roman" w:hAnsi="Times New Roman" w:cs="Times New Roman"/>
      <w:b w:val="false"/>
      <w:i w:val="false"/>
      <w:sz w:val="22"/>
    </w:rPr>
  </w:style>
  <w:style w:type="character" w:styleId="WW8Num21z0" w:customStyle="1">
    <w:name w:val="WW8Num21z0"/>
    <w:qFormat/>
    <w:rsid w:val="00566e5d"/>
    <w:rPr/>
  </w:style>
  <w:style w:type="character" w:styleId="WW8Num22z0" w:customStyle="1">
    <w:name w:val="WW8Num22z0"/>
    <w:qFormat/>
    <w:rsid w:val="00566e5d"/>
    <w:rPr/>
  </w:style>
  <w:style w:type="character" w:styleId="WW8Num23z0" w:customStyle="1">
    <w:name w:val="WW8Num23z0"/>
    <w:qFormat/>
    <w:rsid w:val="00566e5d"/>
    <w:rPr>
      <w:rFonts w:ascii="Symbol" w:hAnsi="Symbol" w:cs="Symbol"/>
    </w:rPr>
  </w:style>
  <w:style w:type="character" w:styleId="WW8Num23z1" w:customStyle="1">
    <w:name w:val="WW8Num23z1"/>
    <w:qFormat/>
    <w:rsid w:val="00566e5d"/>
    <w:rPr>
      <w:rFonts w:ascii="Courier New" w:hAnsi="Courier New" w:cs="Courier New"/>
    </w:rPr>
  </w:style>
  <w:style w:type="character" w:styleId="WW8Num23z2" w:customStyle="1">
    <w:name w:val="WW8Num23z2"/>
    <w:qFormat/>
    <w:rsid w:val="00566e5d"/>
    <w:rPr>
      <w:rFonts w:ascii="Wingdings" w:hAnsi="Wingdings" w:cs="Wingdings"/>
    </w:rPr>
  </w:style>
  <w:style w:type="character" w:styleId="WW8Num24z0" w:customStyle="1">
    <w:name w:val="WW8Num24z0"/>
    <w:qFormat/>
    <w:rsid w:val="00566e5d"/>
    <w:rPr/>
  </w:style>
  <w:style w:type="character" w:styleId="WW8Num25z0" w:customStyle="1">
    <w:name w:val="WW8Num25z0"/>
    <w:qFormat/>
    <w:rsid w:val="00566e5d"/>
    <w:rPr/>
  </w:style>
  <w:style w:type="character" w:styleId="Domylnaczcionkaakapitu1" w:customStyle="1">
    <w:name w:val="Domyślna czcionka akapitu1"/>
    <w:qFormat/>
    <w:rsid w:val="00566e5d"/>
    <w:rPr/>
  </w:style>
  <w:style w:type="character" w:styleId="Numerstron" w:customStyle="1">
    <w:name w:val="Numer stron"/>
    <w:basedOn w:val="Domylnaczcionkaakapitu1"/>
    <w:rsid w:val="00566e5d"/>
    <w:rPr/>
  </w:style>
  <w:style w:type="character" w:styleId="VisitedInternetLink" w:customStyle="1">
    <w:name w:val="Visited Internet Link"/>
    <w:qFormat/>
    <w:rsid w:val="00566e5d"/>
    <w:rPr>
      <w:color w:val="800080"/>
      <w:u w:val="single"/>
    </w:rPr>
  </w:style>
  <w:style w:type="character" w:styleId="ListLabel1" w:customStyle="1">
    <w:name w:val="ListLabel 1"/>
    <w:qFormat/>
    <w:rsid w:val="00566e5d"/>
    <w:rPr/>
  </w:style>
  <w:style w:type="character" w:styleId="ListLabel2" w:customStyle="1">
    <w:name w:val="ListLabel 2"/>
    <w:qFormat/>
    <w:rsid w:val="00566e5d"/>
    <w:rPr>
      <w:szCs w:val="24"/>
    </w:rPr>
  </w:style>
  <w:style w:type="character" w:styleId="Czeinternetowe" w:customStyle="1">
    <w:name w:val="Łącze internetowe"/>
    <w:rsid w:val="00566e5d"/>
    <w:rPr>
      <w:color w:val="000080"/>
      <w:u w:val="single"/>
    </w:rPr>
  </w:style>
  <w:style w:type="character" w:styleId="ListLabel3" w:customStyle="1">
    <w:name w:val="ListLabel 3"/>
    <w:qFormat/>
    <w:rsid w:val="00566e5d"/>
    <w:rPr>
      <w:szCs w:val="28"/>
    </w:rPr>
  </w:style>
  <w:style w:type="character" w:styleId="ListLabel4" w:customStyle="1">
    <w:name w:val="ListLabel 4"/>
    <w:qFormat/>
    <w:rsid w:val="00566e5d"/>
    <w:rPr>
      <w:rFonts w:ascii="Times New Roman" w:hAnsi="Times New Roman"/>
      <w:b w:val="false"/>
      <w:bCs w:val="false"/>
      <w:szCs w:val="28"/>
    </w:rPr>
  </w:style>
  <w:style w:type="character" w:styleId="ListLabel5" w:customStyle="1">
    <w:name w:val="ListLabel 5"/>
    <w:qFormat/>
    <w:rsid w:val="00566e5d"/>
    <w:rPr>
      <w:rFonts w:ascii="Times New Roman" w:hAnsi="Times New Roman"/>
      <w:b w:val="false"/>
      <w:bCs w:val="false"/>
      <w:szCs w:val="24"/>
    </w:rPr>
  </w:style>
  <w:style w:type="character" w:styleId="ListLabel6" w:customStyle="1">
    <w:name w:val="ListLabel 6"/>
    <w:qFormat/>
    <w:rsid w:val="00566e5d"/>
    <w:rPr>
      <w:rFonts w:ascii="Times New Roman" w:hAnsi="Times New Roman"/>
      <w:b w:val="false"/>
      <w:bCs w:val="false"/>
    </w:rPr>
  </w:style>
  <w:style w:type="character" w:styleId="Wyrnienie" w:customStyle="1">
    <w:name w:val="Wyróżnienie"/>
    <w:qFormat/>
    <w:rsid w:val="00566e5d"/>
    <w:rPr>
      <w:i/>
      <w:iCs/>
    </w:rPr>
  </w:style>
  <w:style w:type="character" w:styleId="Q" w:customStyle="1">
    <w:name w:val="q"/>
    <w:qFormat/>
    <w:rsid w:val="00566e5d"/>
    <w:rPr/>
  </w:style>
  <w:style w:type="character" w:styleId="ListLabel7" w:customStyle="1">
    <w:name w:val="ListLabel 7"/>
    <w:qFormat/>
    <w:rsid w:val="00566e5d"/>
    <w:rPr/>
  </w:style>
  <w:style w:type="character" w:styleId="ListLabel8" w:customStyle="1">
    <w:name w:val="ListLabel 8"/>
    <w:qFormat/>
    <w:rsid w:val="00566e5d"/>
    <w:rPr/>
  </w:style>
  <w:style w:type="character" w:styleId="Mocnowyrniony" w:customStyle="1">
    <w:name w:val="Mocno wyróżniony"/>
    <w:qFormat/>
    <w:rsid w:val="00566e5d"/>
    <w:rPr>
      <w:b/>
      <w:bCs/>
    </w:rPr>
  </w:style>
  <w:style w:type="character" w:styleId="ListLabel9" w:customStyle="1">
    <w:name w:val="ListLabel 9"/>
    <w:qFormat/>
    <w:rsid w:val="00566e5d"/>
    <w:rPr/>
  </w:style>
  <w:style w:type="character" w:styleId="ListLabel10" w:customStyle="1">
    <w:name w:val="ListLabel 10"/>
    <w:qFormat/>
    <w:rsid w:val="00566e5d"/>
    <w:rPr/>
  </w:style>
  <w:style w:type="character" w:styleId="ListLabel11" w:customStyle="1">
    <w:name w:val="ListLabel 11"/>
    <w:qFormat/>
    <w:rsid w:val="00566e5d"/>
    <w:rPr/>
  </w:style>
  <w:style w:type="character" w:styleId="Znakinumeracji" w:customStyle="1">
    <w:name w:val="Znaki numeracji"/>
    <w:qFormat/>
    <w:rsid w:val="00566e5d"/>
    <w:rPr/>
  </w:style>
  <w:style w:type="character" w:styleId="ListLabel12" w:customStyle="1">
    <w:name w:val="ListLabel 12"/>
    <w:qFormat/>
    <w:rsid w:val="00566e5d"/>
    <w:rPr/>
  </w:style>
  <w:style w:type="character" w:styleId="ListLabel13" w:customStyle="1">
    <w:name w:val="ListLabel 13"/>
    <w:qFormat/>
    <w:rsid w:val="00566e5d"/>
    <w:rPr/>
  </w:style>
  <w:style w:type="character" w:styleId="ListLabel14" w:customStyle="1">
    <w:name w:val="ListLabel 14"/>
    <w:qFormat/>
    <w:rsid w:val="00566e5d"/>
    <w:rPr/>
  </w:style>
  <w:style w:type="character" w:styleId="ListLabel15" w:customStyle="1">
    <w:name w:val="ListLabel 15"/>
    <w:qFormat/>
    <w:rsid w:val="00566e5d"/>
    <w:rPr/>
  </w:style>
  <w:style w:type="character" w:styleId="ListLabel16" w:customStyle="1">
    <w:name w:val="ListLabel 16"/>
    <w:qFormat/>
    <w:rsid w:val="00566e5d"/>
    <w:rPr/>
  </w:style>
  <w:style w:type="character" w:styleId="ListLabel17" w:customStyle="1">
    <w:name w:val="ListLabel 17"/>
    <w:qFormat/>
    <w:rsid w:val="00566e5d"/>
    <w:rPr/>
  </w:style>
  <w:style w:type="character" w:styleId="TekstdymkaZnak" w:customStyle="1">
    <w:name w:val="Tekst dymka Znak"/>
    <w:basedOn w:val="DefaultParagraphFont"/>
    <w:link w:val="Tekstdymka"/>
    <w:uiPriority w:val="99"/>
    <w:semiHidden/>
    <w:qFormat/>
    <w:rsid w:val="006c42f6"/>
    <w:rPr>
      <w:rFonts w:ascii="Tahoma" w:hAnsi="Tahoma" w:cs="Mangal"/>
      <w:sz w:val="16"/>
      <w:szCs w:val="14"/>
    </w:rPr>
  </w:style>
  <w:style w:type="character" w:styleId="Annotationreference">
    <w:name w:val="annotation reference"/>
    <w:basedOn w:val="DefaultParagraphFont"/>
    <w:uiPriority w:val="99"/>
    <w:semiHidden/>
    <w:unhideWhenUsed/>
    <w:qFormat/>
    <w:rsid w:val="00d16e58"/>
    <w:rPr>
      <w:sz w:val="16"/>
      <w:szCs w:val="16"/>
    </w:rPr>
  </w:style>
  <w:style w:type="character" w:styleId="TekstkomentarzaZnak" w:customStyle="1">
    <w:name w:val="Tekst komentarza Znak"/>
    <w:basedOn w:val="DefaultParagraphFont"/>
    <w:link w:val="Tekstkomentarza"/>
    <w:uiPriority w:val="99"/>
    <w:semiHidden/>
    <w:qFormat/>
    <w:rsid w:val="00d16e58"/>
    <w:rPr>
      <w:rFonts w:ascii="Times New Roman" w:hAnsi="Times New Roman" w:cs="Mangal"/>
      <w:szCs w:val="18"/>
    </w:rPr>
  </w:style>
  <w:style w:type="character" w:styleId="TematkomentarzaZnak" w:customStyle="1">
    <w:name w:val="Temat komentarza Znak"/>
    <w:basedOn w:val="TekstkomentarzaZnak"/>
    <w:link w:val="Tematkomentarza"/>
    <w:uiPriority w:val="99"/>
    <w:semiHidden/>
    <w:qFormat/>
    <w:rsid w:val="00d16e58"/>
    <w:rPr>
      <w:b/>
      <w:bCs/>
    </w:rPr>
  </w:style>
  <w:style w:type="character" w:styleId="ListLabel18">
    <w:name w:val="ListLabel 18"/>
    <w:qFormat/>
    <w:rPr/>
  </w:style>
  <w:style w:type="character" w:styleId="ListLabel19">
    <w:name w:val="ListLabel 19"/>
    <w:qFormat/>
    <w:rPr/>
  </w:style>
  <w:style w:type="character" w:styleId="ListLabel20">
    <w:name w:val="ListLabel 20"/>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rsid w:val="00566e5d"/>
    <w:pPr>
      <w:spacing w:lineRule="auto" w:line="360" w:before="0" w:after="403"/>
      <w:jc w:val="both"/>
    </w:pPr>
    <w:rPr/>
  </w:style>
  <w:style w:type="paragraph" w:styleId="Lista">
    <w:name w:val="List"/>
    <w:basedOn w:val="Tretekstu"/>
    <w:rsid w:val="00566e5d"/>
    <w:pPr/>
    <w:rPr/>
  </w:style>
  <w:style w:type="paragraph" w:styleId="Podpis" w:customStyle="1">
    <w:name w:val="Caption"/>
    <w:basedOn w:val="Normal"/>
    <w:qFormat/>
    <w:rsid w:val="00566e5d"/>
    <w:pPr>
      <w:suppressLineNumbers/>
      <w:spacing w:before="120" w:after="120"/>
    </w:pPr>
    <w:rPr>
      <w:i/>
      <w:iCs/>
    </w:rPr>
  </w:style>
  <w:style w:type="paragraph" w:styleId="Indeks" w:customStyle="1">
    <w:name w:val="Indeks"/>
    <w:basedOn w:val="Normal"/>
    <w:qFormat/>
    <w:rsid w:val="00566e5d"/>
    <w:pPr>
      <w:suppressLineNumbers/>
    </w:pPr>
    <w:rPr/>
  </w:style>
  <w:style w:type="paragraph" w:styleId="Nagwek11" w:customStyle="1">
    <w:name w:val="Nagłówek1"/>
    <w:basedOn w:val="Normal"/>
    <w:qFormat/>
    <w:rsid w:val="00566e5d"/>
    <w:pPr>
      <w:keepNext w:val="true"/>
      <w:spacing w:before="240" w:after="120"/>
    </w:pPr>
    <w:rPr>
      <w:rFonts w:ascii="Liberation Sans" w:hAnsi="Liberation Sans"/>
      <w:sz w:val="28"/>
      <w:szCs w:val="28"/>
    </w:rPr>
  </w:style>
  <w:style w:type="paragraph" w:styleId="Caption">
    <w:name w:val="caption"/>
    <w:basedOn w:val="Normal"/>
    <w:qFormat/>
    <w:rsid w:val="00566e5d"/>
    <w:pPr>
      <w:suppressLineNumbers/>
      <w:spacing w:before="120" w:after="120"/>
    </w:pPr>
    <w:rPr>
      <w:i/>
      <w:iCs/>
    </w:rPr>
  </w:style>
  <w:style w:type="paragraph" w:styleId="Spis" w:customStyle="1">
    <w:name w:val="spis"/>
    <w:basedOn w:val="Normal"/>
    <w:qFormat/>
    <w:rsid w:val="00566e5d"/>
    <w:pPr>
      <w:pageBreakBefore/>
      <w:spacing w:before="0" w:after="280"/>
      <w:jc w:val="center"/>
    </w:pPr>
    <w:rPr>
      <w:b/>
      <w:smallCaps/>
      <w:sz w:val="28"/>
    </w:rPr>
  </w:style>
  <w:style w:type="paragraph" w:styleId="Tekstpodstawowy21" w:customStyle="1">
    <w:name w:val="Tekst podstawowy 21"/>
    <w:basedOn w:val="Normal"/>
    <w:qFormat/>
    <w:rsid w:val="00566e5d"/>
    <w:pPr>
      <w:jc w:val="center"/>
    </w:pPr>
    <w:rPr>
      <w:b/>
      <w:bCs/>
      <w:sz w:val="48"/>
    </w:rPr>
  </w:style>
  <w:style w:type="paragraph" w:styleId="Spistreci2" w:customStyle="1">
    <w:name w:val="TOC 2"/>
    <w:basedOn w:val="Normal"/>
    <w:rsid w:val="00566e5d"/>
    <w:pPr>
      <w:tabs>
        <w:tab w:val="left" w:pos="709" w:leader="none"/>
        <w:tab w:val="right" w:pos="8493" w:leader="dot"/>
      </w:tabs>
      <w:spacing w:lineRule="auto" w:line="360"/>
      <w:ind w:left="284" w:hanging="0"/>
    </w:pPr>
    <w:rPr>
      <w:lang w:eastAsia="en-US"/>
    </w:rPr>
  </w:style>
  <w:style w:type="paragraph" w:styleId="Spistreci1" w:customStyle="1">
    <w:name w:val="TOC 1"/>
    <w:basedOn w:val="Normal"/>
    <w:rsid w:val="00566e5d"/>
    <w:pPr>
      <w:tabs>
        <w:tab w:val="left" w:pos="284" w:leader="none"/>
        <w:tab w:val="right" w:pos="8493" w:leader="dot"/>
      </w:tabs>
      <w:spacing w:lineRule="auto" w:line="360"/>
    </w:pPr>
    <w:rPr>
      <w:szCs w:val="28"/>
      <w:lang w:eastAsia="en-US"/>
    </w:rPr>
  </w:style>
  <w:style w:type="paragraph" w:styleId="Spistreci3" w:customStyle="1">
    <w:name w:val="TOC 3"/>
    <w:basedOn w:val="Normal"/>
    <w:rsid w:val="00566e5d"/>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rsid w:val="00566e5d"/>
    <w:pPr>
      <w:keepNext w:val="true"/>
      <w:keepLines/>
      <w:pageBreakBefore/>
      <w:widowControl w:val="false"/>
      <w:spacing w:before="0" w:after="274"/>
      <w:ind w:left="360" w:hanging="360"/>
      <w:jc w:val="center"/>
    </w:pPr>
    <w:rPr>
      <w:b/>
      <w:sz w:val="28"/>
    </w:rPr>
  </w:style>
  <w:style w:type="paragraph" w:styleId="Gwka" w:customStyle="1">
    <w:name w:val="Header"/>
    <w:basedOn w:val="Normal"/>
    <w:rsid w:val="00566e5d"/>
    <w:pPr>
      <w:tabs>
        <w:tab w:val="center" w:pos="4536" w:leader="none"/>
        <w:tab w:val="right" w:pos="9072" w:leader="none"/>
      </w:tabs>
    </w:pPr>
    <w:rPr/>
  </w:style>
  <w:style w:type="paragraph" w:styleId="Stopka" w:customStyle="1">
    <w:name w:val="Footer"/>
    <w:basedOn w:val="Normal"/>
    <w:rsid w:val="00566e5d"/>
    <w:pPr>
      <w:tabs>
        <w:tab w:val="center" w:pos="4536" w:leader="none"/>
        <w:tab w:val="right" w:pos="9072" w:leader="none"/>
      </w:tabs>
    </w:pPr>
    <w:rPr/>
  </w:style>
  <w:style w:type="paragraph" w:styleId="Teksttabeli" w:customStyle="1">
    <w:name w:val="Tekst tabeli"/>
    <w:basedOn w:val="Normal"/>
    <w:qFormat/>
    <w:rsid w:val="00566e5d"/>
    <w:pPr>
      <w:spacing w:before="40" w:after="0"/>
      <w:jc w:val="center"/>
    </w:pPr>
    <w:rPr/>
  </w:style>
  <w:style w:type="paragraph" w:styleId="Wzr" w:customStyle="1">
    <w:name w:val="Wzór"/>
    <w:basedOn w:val="Normal"/>
    <w:qFormat/>
    <w:rsid w:val="00566e5d"/>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rsid w:val="00566e5d"/>
    <w:pPr>
      <w:spacing w:before="240" w:after="240"/>
    </w:pPr>
    <w:rPr>
      <w:b/>
      <w:sz w:val="28"/>
    </w:rPr>
  </w:style>
  <w:style w:type="paragraph" w:styleId="Tytutabeli" w:customStyle="1">
    <w:name w:val="Tytuł tabeli"/>
    <w:basedOn w:val="Normal"/>
    <w:qFormat/>
    <w:rsid w:val="00566e5d"/>
    <w:pPr>
      <w:keepNext w:val="true"/>
      <w:keepLines/>
      <w:widowControl w:val="false"/>
      <w:spacing w:before="0" w:after="120"/>
      <w:ind w:left="1276" w:right="1332" w:hanging="0"/>
      <w:jc w:val="both"/>
    </w:pPr>
    <w:rPr>
      <w:sz w:val="22"/>
    </w:rPr>
  </w:style>
  <w:style w:type="paragraph" w:styleId="Sowotabela" w:customStyle="1">
    <w:name w:val="Słowo tabela"/>
    <w:basedOn w:val="Normal"/>
    <w:qFormat/>
    <w:rsid w:val="00566e5d"/>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rsid w:val="00566e5d"/>
    <w:pPr>
      <w:keepNext w:val="true"/>
      <w:keepLines/>
      <w:widowControl w:val="false"/>
      <w:spacing w:lineRule="auto" w:line="360"/>
    </w:pPr>
    <w:rPr>
      <w:sz w:val="22"/>
    </w:rPr>
  </w:style>
  <w:style w:type="paragraph" w:styleId="Podpispodrysunkiem" w:customStyle="1">
    <w:name w:val="Podpis pod rysunkiem"/>
    <w:basedOn w:val="Normal"/>
    <w:qFormat/>
    <w:rsid w:val="00566e5d"/>
    <w:pPr>
      <w:keepNext w:val="true"/>
      <w:keepLines/>
      <w:widowControl w:val="false"/>
      <w:spacing w:before="120" w:after="120"/>
      <w:jc w:val="center"/>
    </w:pPr>
    <w:rPr>
      <w:sz w:val="22"/>
    </w:rPr>
  </w:style>
  <w:style w:type="paragraph" w:styleId="Wyliczenie" w:customStyle="1">
    <w:name w:val="Wyliczenie"/>
    <w:basedOn w:val="Normal"/>
    <w:qFormat/>
    <w:rsid w:val="00566e5d"/>
    <w:pPr>
      <w:keepNext w:val="true"/>
      <w:keepLines/>
      <w:widowControl w:val="false"/>
      <w:spacing w:lineRule="auto" w:line="360"/>
      <w:jc w:val="both"/>
    </w:pPr>
    <w:rPr/>
  </w:style>
  <w:style w:type="paragraph" w:styleId="Tytutrzeciegostopnia" w:customStyle="1">
    <w:name w:val="Tytuł trzeciego stopnia"/>
    <w:basedOn w:val="Normal"/>
    <w:qFormat/>
    <w:rsid w:val="00566e5d"/>
    <w:pPr>
      <w:keepNext w:val="true"/>
      <w:spacing w:lineRule="auto" w:line="360" w:before="60" w:after="60"/>
    </w:pPr>
    <w:rPr>
      <w:b/>
    </w:rPr>
  </w:style>
  <w:style w:type="paragraph" w:styleId="Spistreci4" w:customStyle="1">
    <w:name w:val="TOC 4"/>
    <w:basedOn w:val="Normal"/>
    <w:rsid w:val="00566e5d"/>
    <w:pPr>
      <w:ind w:left="600" w:hanging="0"/>
    </w:pPr>
    <w:rPr/>
  </w:style>
  <w:style w:type="paragraph" w:styleId="Spistreci5" w:customStyle="1">
    <w:name w:val="TOC 5"/>
    <w:basedOn w:val="Normal"/>
    <w:rsid w:val="00566e5d"/>
    <w:pPr>
      <w:ind w:left="800" w:hanging="0"/>
    </w:pPr>
    <w:rPr/>
  </w:style>
  <w:style w:type="paragraph" w:styleId="Spistreci6" w:customStyle="1">
    <w:name w:val="TOC 6"/>
    <w:basedOn w:val="Normal"/>
    <w:rsid w:val="00566e5d"/>
    <w:pPr>
      <w:ind w:left="1000" w:hanging="0"/>
    </w:pPr>
    <w:rPr/>
  </w:style>
  <w:style w:type="paragraph" w:styleId="Spistreci7" w:customStyle="1">
    <w:name w:val="TOC 7"/>
    <w:basedOn w:val="Normal"/>
    <w:rsid w:val="00566e5d"/>
    <w:pPr>
      <w:ind w:left="1200" w:hanging="0"/>
    </w:pPr>
    <w:rPr/>
  </w:style>
  <w:style w:type="paragraph" w:styleId="Spistreci8" w:customStyle="1">
    <w:name w:val="TOC 8"/>
    <w:basedOn w:val="Normal"/>
    <w:rsid w:val="00566e5d"/>
    <w:pPr>
      <w:ind w:left="1400" w:hanging="0"/>
    </w:pPr>
    <w:rPr/>
  </w:style>
  <w:style w:type="paragraph" w:styleId="Spistreci9" w:customStyle="1">
    <w:name w:val="TOC 9"/>
    <w:basedOn w:val="Normal"/>
    <w:rsid w:val="00566e5d"/>
    <w:pPr>
      <w:ind w:left="1600" w:hanging="0"/>
    </w:pPr>
    <w:rPr/>
  </w:style>
  <w:style w:type="paragraph" w:styleId="Pozycjabibliografii" w:customStyle="1">
    <w:name w:val="Pozycja bibliografii"/>
    <w:basedOn w:val="Normal"/>
    <w:qFormat/>
    <w:rsid w:val="00566e5d"/>
    <w:pPr>
      <w:spacing w:lineRule="auto" w:line="360"/>
    </w:pPr>
    <w:rPr/>
  </w:style>
  <w:style w:type="paragraph" w:styleId="Wykazrde1" w:customStyle="1">
    <w:name w:val="Wykaz źródeł1"/>
    <w:basedOn w:val="Normal"/>
    <w:qFormat/>
    <w:rsid w:val="00566e5d"/>
    <w:pPr>
      <w:spacing w:lineRule="auto" w:line="480"/>
      <w:ind w:left="238" w:hanging="238"/>
    </w:pPr>
    <w:rPr/>
  </w:style>
  <w:style w:type="paragraph" w:styleId="Wypunktowanie" w:customStyle="1">
    <w:name w:val="wypunktowanie"/>
    <w:basedOn w:val="Normal"/>
    <w:qFormat/>
    <w:rsid w:val="00566e5d"/>
    <w:pPr>
      <w:spacing w:lineRule="auto" w:line="360"/>
      <w:jc w:val="both"/>
    </w:pPr>
    <w:rPr/>
  </w:style>
  <w:style w:type="paragraph" w:styleId="Pozycjaspisurysunkw" w:customStyle="1">
    <w:name w:val="Pozycja spisu rysunków"/>
    <w:basedOn w:val="Normal"/>
    <w:qFormat/>
    <w:rsid w:val="00566e5d"/>
    <w:pPr>
      <w:spacing w:lineRule="auto" w:line="360"/>
    </w:pPr>
    <w:rPr/>
  </w:style>
  <w:style w:type="paragraph" w:styleId="Kod" w:customStyle="1">
    <w:name w:val="kod"/>
    <w:basedOn w:val="Tretekstu"/>
    <w:qFormat/>
    <w:rsid w:val="00566e5d"/>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rsid w:val="00566e5d"/>
    <w:pPr>
      <w:suppressLineNumbers/>
    </w:pPr>
    <w:rPr/>
  </w:style>
  <w:style w:type="paragraph" w:styleId="Nagwektabeli" w:customStyle="1">
    <w:name w:val="Nagłówek tabeli"/>
    <w:basedOn w:val="Zawartotabeli"/>
    <w:qFormat/>
    <w:rsid w:val="00566e5d"/>
    <w:pPr>
      <w:jc w:val="center"/>
    </w:pPr>
    <w:rPr>
      <w:b/>
      <w:bCs/>
    </w:rPr>
  </w:style>
  <w:style w:type="paragraph" w:styleId="FrameContents" w:customStyle="1">
    <w:name w:val="Frame Contents"/>
    <w:basedOn w:val="Normal"/>
    <w:qFormat/>
    <w:rsid w:val="00566e5d"/>
    <w:pPr/>
    <w:rPr/>
  </w:style>
  <w:style w:type="paragraph" w:styleId="Tekstwstpniesformatowany" w:customStyle="1">
    <w:name w:val="Tekst wstępnie sformatowany"/>
    <w:basedOn w:val="Normal"/>
    <w:qFormat/>
    <w:rsid w:val="00566e5d"/>
    <w:pPr/>
    <w:rPr>
      <w:rFonts w:ascii="Liberation Mono" w:hAnsi="Liberation Mono" w:eastAsia="Courier New" w:cs="Liberation Mono"/>
      <w:sz w:val="20"/>
      <w:szCs w:val="20"/>
    </w:rPr>
  </w:style>
  <w:style w:type="paragraph" w:styleId="BalloonText">
    <w:name w:val="Balloon Text"/>
    <w:basedOn w:val="Normal"/>
    <w:link w:val="TekstdymkaZnak"/>
    <w:uiPriority w:val="99"/>
    <w:semiHidden/>
    <w:unhideWhenUsed/>
    <w:qFormat/>
    <w:rsid w:val="006c42f6"/>
    <w:pPr/>
    <w:rPr>
      <w:rFonts w:ascii="Tahoma" w:hAnsi="Tahoma" w:cs="Mangal"/>
      <w:sz w:val="16"/>
      <w:szCs w:val="14"/>
    </w:rPr>
  </w:style>
  <w:style w:type="paragraph" w:styleId="Annotationtext">
    <w:name w:val="annotation text"/>
    <w:basedOn w:val="Normal"/>
    <w:link w:val="TekstkomentarzaZnak"/>
    <w:uiPriority w:val="99"/>
    <w:semiHidden/>
    <w:unhideWhenUsed/>
    <w:qFormat/>
    <w:rsid w:val="00d16e58"/>
    <w:pPr/>
    <w:rPr>
      <w:rFonts w:cs="Mangal"/>
      <w:sz w:val="20"/>
      <w:szCs w:val="18"/>
    </w:rPr>
  </w:style>
  <w:style w:type="paragraph" w:styleId="Annotationsubject">
    <w:name w:val="annotation subject"/>
    <w:basedOn w:val="Annotationtext"/>
    <w:link w:val="TematkomentarzaZnak"/>
    <w:uiPriority w:val="99"/>
    <w:semiHidden/>
    <w:unhideWhenUsed/>
    <w:qFormat/>
    <w:rsid w:val="00d16e58"/>
    <w:pPr/>
    <w:rPr>
      <w:b/>
      <w:bCs/>
    </w:rPr>
  </w:style>
  <w:style w:type="numbering" w:styleId="NoList" w:default="1">
    <w:name w:val="No List"/>
    <w:uiPriority w:val="99"/>
    <w:semiHidden/>
    <w:unhideWhenUsed/>
    <w:qFormat/>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comments" Target="comments.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258A6-52E1-4CA2-A535-F56B5ACE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Application>LibreOffice/6.0.7.3$Linux_X86_64 LibreOffice_project/00m0$Build-3</Application>
  <Pages>72</Pages>
  <Words>10567</Words>
  <Characters>71952</Characters>
  <CharactersWithSpaces>83729</CharactersWithSpaces>
  <Paragraphs>708</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2019-04-04T17:36:00Z</dcterms:created>
  <dc:creator>maciekka</dc:creator>
  <dc:description/>
  <dc:language>en-US</dc:language>
  <cp:lastModifiedBy/>
  <dcterms:modified xsi:type="dcterms:W3CDTF">2019-04-11T20:38:36Z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